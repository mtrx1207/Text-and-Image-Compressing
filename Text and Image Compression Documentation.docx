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9F0CD8" w:rsidRPr="000C09D2" w:rsidRDefault="000C09D2" w:rsidP="000C09D2">
      <w:pPr>
        <w:jc w:val="center"/>
        <w:rPr>
          <w:b/>
          <w:color w:val="0000FF"/>
          <w:sz w:val="32"/>
          <w:szCs w:val="32"/>
        </w:rPr>
      </w:pPr>
      <w:r w:rsidRPr="000C09D2">
        <w:rPr>
          <w:rFonts w:hint="eastAsia"/>
          <w:b/>
          <w:color w:val="0000FF"/>
          <w:sz w:val="32"/>
          <w:szCs w:val="32"/>
        </w:rPr>
        <w:t>Multimedia Technologies</w:t>
      </w:r>
    </w:p>
    <w:p w:rsidR="000C09D2" w:rsidRDefault="000C09D2" w:rsidP="000C09D2">
      <w:pPr>
        <w:jc w:val="center"/>
        <w:rPr>
          <w:b/>
          <w:sz w:val="32"/>
          <w:szCs w:val="32"/>
        </w:rPr>
      </w:pPr>
      <w:r w:rsidRPr="000C09D2">
        <w:rPr>
          <w:rFonts w:hint="eastAsia"/>
          <w:b/>
          <w:sz w:val="32"/>
          <w:szCs w:val="32"/>
        </w:rPr>
        <w:t>Project Report</w:t>
      </w:r>
    </w:p>
    <w:p w:rsidR="000C09D2" w:rsidRDefault="000C09D2" w:rsidP="000C09D2">
      <w:pPr>
        <w:pStyle w:val="Heading2"/>
        <w:numPr>
          <w:ilvl w:val="0"/>
          <w:numId w:val="1"/>
        </w:numPr>
      </w:pPr>
      <w:r>
        <w:rPr>
          <w:rFonts w:hint="eastAsia"/>
        </w:rPr>
        <w:t>Members</w:t>
      </w:r>
    </w:p>
    <w:tbl>
      <w:tblPr>
        <w:tblStyle w:val="TableGrid"/>
        <w:tblW w:w="8753" w:type="dxa"/>
        <w:tblInd w:w="355" w:type="dxa"/>
        <w:tblLook w:val="01E0" w:firstRow="1" w:lastRow="1" w:firstColumn="1" w:lastColumn="1" w:noHBand="0" w:noVBand="0"/>
        <w:tblPrChange w:id="0" w:author="Raymond Sidharta" w:date="2023-05-01T19:23:00Z">
          <w:tblPr>
            <w:tblStyle w:val="TableGrid"/>
            <w:tblW w:w="0" w:type="auto"/>
            <w:tblInd w:w="355" w:type="dxa"/>
            <w:tblLook w:val="01E0" w:firstRow="1" w:lastRow="1" w:firstColumn="1" w:lastColumn="1" w:noHBand="0" w:noVBand="0"/>
          </w:tblPr>
        </w:tblPrChange>
      </w:tblPr>
      <w:tblGrid>
        <w:gridCol w:w="743"/>
        <w:gridCol w:w="1553"/>
        <w:gridCol w:w="2227"/>
        <w:gridCol w:w="3510"/>
        <w:gridCol w:w="720"/>
        <w:tblGridChange w:id="1">
          <w:tblGrid>
            <w:gridCol w:w="743"/>
            <w:gridCol w:w="1553"/>
            <w:gridCol w:w="1420"/>
            <w:gridCol w:w="1420"/>
            <w:gridCol w:w="1421"/>
          </w:tblGrid>
        </w:tblGridChange>
      </w:tblGrid>
      <w:tr w:rsidR="00432D4C" w:rsidRPr="00D33C6E" w:rsidTr="00432D4C">
        <w:tc>
          <w:tcPr>
            <w:tcW w:w="743" w:type="dxa"/>
            <w:tcPrChange w:id="2" w:author="Raymond Sidharta" w:date="2023-05-01T19:23:00Z">
              <w:tcPr>
                <w:tcW w:w="743" w:type="dxa"/>
              </w:tcPr>
            </w:tcPrChange>
          </w:tcPr>
          <w:p w:rsidR="00432D4C" w:rsidRPr="00D33C6E" w:rsidRDefault="00432D4C" w:rsidP="000C09D2">
            <w:pPr>
              <w:rPr>
                <w:b/>
                <w:sz w:val="24"/>
              </w:rPr>
            </w:pPr>
            <w:r w:rsidRPr="00D33C6E">
              <w:rPr>
                <w:rFonts w:hint="eastAsia"/>
                <w:b/>
                <w:sz w:val="24"/>
              </w:rPr>
              <w:t>序号</w:t>
            </w:r>
          </w:p>
        </w:tc>
        <w:tc>
          <w:tcPr>
            <w:tcW w:w="1553" w:type="dxa"/>
            <w:tcPrChange w:id="3" w:author="Raymond Sidharta" w:date="2023-05-01T19:23:00Z">
              <w:tcPr>
                <w:tcW w:w="1553" w:type="dxa"/>
              </w:tcPr>
            </w:tcPrChange>
          </w:tcPr>
          <w:p w:rsidR="00432D4C" w:rsidRPr="00D33C6E" w:rsidRDefault="00432D4C" w:rsidP="000C09D2">
            <w:pPr>
              <w:rPr>
                <w:b/>
                <w:sz w:val="24"/>
              </w:rPr>
            </w:pPr>
            <w:r w:rsidRPr="00D33C6E">
              <w:rPr>
                <w:rFonts w:hint="eastAsia"/>
                <w:b/>
                <w:sz w:val="24"/>
              </w:rPr>
              <w:t>学号</w:t>
            </w:r>
          </w:p>
        </w:tc>
        <w:tc>
          <w:tcPr>
            <w:tcW w:w="2227" w:type="dxa"/>
            <w:tcPrChange w:id="4" w:author="Raymond Sidharta" w:date="2023-05-01T19:23:00Z">
              <w:tcPr>
                <w:tcW w:w="1420" w:type="dxa"/>
              </w:tcPr>
            </w:tcPrChange>
          </w:tcPr>
          <w:p w:rsidR="00432D4C" w:rsidRPr="00D33C6E" w:rsidRDefault="00432D4C" w:rsidP="000C09D2">
            <w:pPr>
              <w:rPr>
                <w:b/>
                <w:sz w:val="24"/>
              </w:rPr>
            </w:pPr>
            <w:r w:rsidRPr="00D33C6E">
              <w:rPr>
                <w:rFonts w:hint="eastAsia"/>
                <w:b/>
                <w:sz w:val="24"/>
              </w:rPr>
              <w:t>专业班级</w:t>
            </w:r>
          </w:p>
        </w:tc>
        <w:tc>
          <w:tcPr>
            <w:tcW w:w="3510" w:type="dxa"/>
            <w:tcPrChange w:id="5" w:author="Raymond Sidharta" w:date="2023-05-01T19:23:00Z">
              <w:tcPr>
                <w:tcW w:w="1420" w:type="dxa"/>
              </w:tcPr>
            </w:tcPrChange>
          </w:tcPr>
          <w:p w:rsidR="00432D4C" w:rsidRPr="00D33C6E" w:rsidRDefault="00432D4C" w:rsidP="000C09D2">
            <w:pPr>
              <w:rPr>
                <w:b/>
                <w:sz w:val="24"/>
              </w:rPr>
            </w:pPr>
            <w:r w:rsidRPr="00D33C6E">
              <w:rPr>
                <w:rFonts w:hint="eastAsia"/>
                <w:b/>
                <w:sz w:val="24"/>
              </w:rPr>
              <w:t>姓名</w:t>
            </w:r>
          </w:p>
        </w:tc>
        <w:tc>
          <w:tcPr>
            <w:tcW w:w="720" w:type="dxa"/>
            <w:tcPrChange w:id="6" w:author="Raymond Sidharta" w:date="2023-05-01T19:23:00Z">
              <w:tcPr>
                <w:tcW w:w="1421" w:type="dxa"/>
              </w:tcPr>
            </w:tcPrChange>
          </w:tcPr>
          <w:p w:rsidR="00432D4C" w:rsidRPr="00D33C6E" w:rsidRDefault="00432D4C" w:rsidP="000C09D2">
            <w:pPr>
              <w:rPr>
                <w:b/>
                <w:sz w:val="24"/>
              </w:rPr>
            </w:pPr>
            <w:r w:rsidRPr="00D33C6E">
              <w:rPr>
                <w:rFonts w:hint="eastAsia"/>
                <w:b/>
                <w:sz w:val="24"/>
              </w:rPr>
              <w:t>性别</w:t>
            </w:r>
          </w:p>
        </w:tc>
      </w:tr>
      <w:tr w:rsidR="00432D4C" w:rsidRPr="00D33C6E" w:rsidTr="00432D4C">
        <w:tc>
          <w:tcPr>
            <w:tcW w:w="743" w:type="dxa"/>
            <w:tcPrChange w:id="7" w:author="Raymond Sidharta" w:date="2023-05-01T19:23:00Z">
              <w:tcPr>
                <w:tcW w:w="743" w:type="dxa"/>
              </w:tcPr>
            </w:tcPrChange>
          </w:tcPr>
          <w:p w:rsidR="00432D4C" w:rsidRPr="00D33C6E" w:rsidRDefault="00432D4C" w:rsidP="000C09D2">
            <w:pPr>
              <w:rPr>
                <w:sz w:val="24"/>
              </w:rPr>
            </w:pPr>
          </w:p>
        </w:tc>
        <w:tc>
          <w:tcPr>
            <w:tcW w:w="1553" w:type="dxa"/>
            <w:tcPrChange w:id="8" w:author="Raymond Sidharta" w:date="2023-05-01T19:23:00Z">
              <w:tcPr>
                <w:tcW w:w="1553" w:type="dxa"/>
              </w:tcPr>
            </w:tcPrChange>
          </w:tcPr>
          <w:p w:rsidR="00432D4C" w:rsidRPr="00D33C6E" w:rsidRDefault="00432D4C" w:rsidP="000C09D2">
            <w:pPr>
              <w:rPr>
                <w:sz w:val="24"/>
              </w:rPr>
            </w:pPr>
            <w:ins w:id="9" w:author="Raymond Sidharta" w:date="2023-05-01T19:22:00Z">
              <w:r>
                <w:rPr>
                  <w:sz w:val="24"/>
                </w:rPr>
                <w:t>3200300849</w:t>
              </w:r>
            </w:ins>
          </w:p>
        </w:tc>
        <w:tc>
          <w:tcPr>
            <w:tcW w:w="2227" w:type="dxa"/>
            <w:tcPrChange w:id="10" w:author="Raymond Sidharta" w:date="2023-05-01T19:23:00Z">
              <w:tcPr>
                <w:tcW w:w="1420" w:type="dxa"/>
              </w:tcPr>
            </w:tcPrChange>
          </w:tcPr>
          <w:p w:rsidR="00432D4C" w:rsidRPr="00D33C6E" w:rsidRDefault="00432D4C" w:rsidP="000C09D2">
            <w:pPr>
              <w:rPr>
                <w:sz w:val="24"/>
              </w:rPr>
            </w:pPr>
            <w:ins w:id="11" w:author="Raymond Sidharta" w:date="2023-05-01T19:22:00Z">
              <w:r>
                <w:rPr>
                  <w:rFonts w:hint="eastAsia"/>
                  <w:sz w:val="24"/>
                </w:rPr>
                <w:t>计算机科学与技术</w:t>
              </w:r>
            </w:ins>
          </w:p>
        </w:tc>
        <w:tc>
          <w:tcPr>
            <w:tcW w:w="3510" w:type="dxa"/>
            <w:tcPrChange w:id="12" w:author="Raymond Sidharta" w:date="2023-05-01T19:23:00Z">
              <w:tcPr>
                <w:tcW w:w="1420" w:type="dxa"/>
              </w:tcPr>
            </w:tcPrChange>
          </w:tcPr>
          <w:p w:rsidR="00432D4C" w:rsidRPr="00D33C6E" w:rsidRDefault="00432D4C" w:rsidP="000C09D2">
            <w:pPr>
              <w:rPr>
                <w:sz w:val="24"/>
              </w:rPr>
            </w:pPr>
            <w:ins w:id="13" w:author="Raymond Sidharta" w:date="2023-05-01T19:23:00Z">
              <w:r>
                <w:rPr>
                  <w:sz w:val="24"/>
                </w:rPr>
                <w:t xml:space="preserve">RAYMOND SIDHARTA </w:t>
              </w:r>
              <w:r>
                <w:rPr>
                  <w:rFonts w:hint="eastAsia"/>
                  <w:sz w:val="24"/>
                </w:rPr>
                <w:t>徐祥龙</w:t>
              </w:r>
            </w:ins>
          </w:p>
        </w:tc>
        <w:tc>
          <w:tcPr>
            <w:tcW w:w="720" w:type="dxa"/>
            <w:tcPrChange w:id="14" w:author="Raymond Sidharta" w:date="2023-05-01T19:23:00Z">
              <w:tcPr>
                <w:tcW w:w="1421" w:type="dxa"/>
              </w:tcPr>
            </w:tcPrChange>
          </w:tcPr>
          <w:p w:rsidR="00432D4C" w:rsidRPr="00D33C6E" w:rsidRDefault="008A2B7B" w:rsidP="000C09D2">
            <w:pPr>
              <w:rPr>
                <w:sz w:val="24"/>
              </w:rPr>
            </w:pPr>
            <w:ins w:id="15" w:author="Raymond Sidharta" w:date="2023-05-02T09:24:00Z">
              <w:r>
                <w:rPr>
                  <w:rFonts w:hint="eastAsia"/>
                  <w:sz w:val="24"/>
                </w:rPr>
                <w:t>男</w:t>
              </w:r>
            </w:ins>
          </w:p>
        </w:tc>
      </w:tr>
      <w:tr w:rsidR="00432D4C" w:rsidRPr="00D33C6E" w:rsidDel="001F4F90" w:rsidTr="00432D4C">
        <w:trPr>
          <w:del w:id="16" w:author="Raymond Sidharta" w:date="2023-05-01T19:23:00Z"/>
        </w:trPr>
        <w:tc>
          <w:tcPr>
            <w:tcW w:w="743" w:type="dxa"/>
            <w:tcPrChange w:id="17" w:author="Raymond Sidharta" w:date="2023-05-01T19:23:00Z">
              <w:tcPr>
                <w:tcW w:w="743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18" w:author="Raymond Sidharta" w:date="2023-05-01T19:23:00Z"/>
                <w:sz w:val="24"/>
              </w:rPr>
            </w:pPr>
          </w:p>
        </w:tc>
        <w:tc>
          <w:tcPr>
            <w:tcW w:w="1553" w:type="dxa"/>
            <w:tcPrChange w:id="19" w:author="Raymond Sidharta" w:date="2023-05-01T19:23:00Z">
              <w:tcPr>
                <w:tcW w:w="1553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20" w:author="Raymond Sidharta" w:date="2023-05-01T19:23:00Z"/>
                <w:sz w:val="24"/>
              </w:rPr>
            </w:pPr>
          </w:p>
        </w:tc>
        <w:tc>
          <w:tcPr>
            <w:tcW w:w="2227" w:type="dxa"/>
            <w:tcPrChange w:id="21" w:author="Raymond Sidharta" w:date="2023-05-01T19:23:00Z">
              <w:tcPr>
                <w:tcW w:w="1420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22" w:author="Raymond Sidharta" w:date="2023-05-01T19:23:00Z"/>
                <w:sz w:val="24"/>
              </w:rPr>
            </w:pPr>
          </w:p>
        </w:tc>
        <w:tc>
          <w:tcPr>
            <w:tcW w:w="3510" w:type="dxa"/>
            <w:tcPrChange w:id="23" w:author="Raymond Sidharta" w:date="2023-05-01T19:23:00Z">
              <w:tcPr>
                <w:tcW w:w="1420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24" w:author="Raymond Sidharta" w:date="2023-05-01T19:23:00Z"/>
                <w:sz w:val="24"/>
              </w:rPr>
            </w:pPr>
          </w:p>
        </w:tc>
        <w:tc>
          <w:tcPr>
            <w:tcW w:w="720" w:type="dxa"/>
            <w:tcPrChange w:id="25" w:author="Raymond Sidharta" w:date="2023-05-01T19:23:00Z">
              <w:tcPr>
                <w:tcW w:w="1421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26" w:author="Raymond Sidharta" w:date="2023-05-01T19:23:00Z"/>
                <w:sz w:val="24"/>
              </w:rPr>
            </w:pPr>
          </w:p>
        </w:tc>
      </w:tr>
      <w:tr w:rsidR="00432D4C" w:rsidRPr="00D33C6E" w:rsidDel="001F4F90" w:rsidTr="00432D4C">
        <w:trPr>
          <w:del w:id="27" w:author="Raymond Sidharta" w:date="2023-05-01T19:23:00Z"/>
        </w:trPr>
        <w:tc>
          <w:tcPr>
            <w:tcW w:w="743" w:type="dxa"/>
            <w:tcPrChange w:id="28" w:author="Raymond Sidharta" w:date="2023-05-01T19:23:00Z">
              <w:tcPr>
                <w:tcW w:w="743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29" w:author="Raymond Sidharta" w:date="2023-05-01T19:23:00Z"/>
                <w:sz w:val="24"/>
              </w:rPr>
            </w:pPr>
          </w:p>
        </w:tc>
        <w:tc>
          <w:tcPr>
            <w:tcW w:w="1553" w:type="dxa"/>
            <w:tcPrChange w:id="30" w:author="Raymond Sidharta" w:date="2023-05-01T19:23:00Z">
              <w:tcPr>
                <w:tcW w:w="1553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31" w:author="Raymond Sidharta" w:date="2023-05-01T19:23:00Z"/>
                <w:sz w:val="24"/>
              </w:rPr>
            </w:pPr>
          </w:p>
        </w:tc>
        <w:tc>
          <w:tcPr>
            <w:tcW w:w="2227" w:type="dxa"/>
            <w:tcPrChange w:id="32" w:author="Raymond Sidharta" w:date="2023-05-01T19:23:00Z">
              <w:tcPr>
                <w:tcW w:w="1420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33" w:author="Raymond Sidharta" w:date="2023-05-01T19:23:00Z"/>
                <w:sz w:val="24"/>
              </w:rPr>
            </w:pPr>
          </w:p>
        </w:tc>
        <w:tc>
          <w:tcPr>
            <w:tcW w:w="3510" w:type="dxa"/>
            <w:tcPrChange w:id="34" w:author="Raymond Sidharta" w:date="2023-05-01T19:23:00Z">
              <w:tcPr>
                <w:tcW w:w="1420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35" w:author="Raymond Sidharta" w:date="2023-05-01T19:23:00Z"/>
                <w:sz w:val="24"/>
              </w:rPr>
            </w:pPr>
          </w:p>
        </w:tc>
        <w:tc>
          <w:tcPr>
            <w:tcW w:w="720" w:type="dxa"/>
            <w:tcPrChange w:id="36" w:author="Raymond Sidharta" w:date="2023-05-01T19:23:00Z">
              <w:tcPr>
                <w:tcW w:w="1421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37" w:author="Raymond Sidharta" w:date="2023-05-01T19:23:00Z"/>
                <w:sz w:val="24"/>
              </w:rPr>
            </w:pPr>
          </w:p>
        </w:tc>
      </w:tr>
      <w:tr w:rsidR="00432D4C" w:rsidRPr="00D33C6E" w:rsidDel="001F4F90" w:rsidTr="00432D4C">
        <w:trPr>
          <w:del w:id="38" w:author="Raymond Sidharta" w:date="2023-05-01T19:23:00Z"/>
        </w:trPr>
        <w:tc>
          <w:tcPr>
            <w:tcW w:w="743" w:type="dxa"/>
            <w:tcPrChange w:id="39" w:author="Raymond Sidharta" w:date="2023-05-01T19:23:00Z">
              <w:tcPr>
                <w:tcW w:w="743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40" w:author="Raymond Sidharta" w:date="2023-05-01T19:23:00Z"/>
                <w:sz w:val="24"/>
              </w:rPr>
            </w:pPr>
          </w:p>
        </w:tc>
        <w:tc>
          <w:tcPr>
            <w:tcW w:w="1553" w:type="dxa"/>
            <w:tcPrChange w:id="41" w:author="Raymond Sidharta" w:date="2023-05-01T19:23:00Z">
              <w:tcPr>
                <w:tcW w:w="1553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42" w:author="Raymond Sidharta" w:date="2023-05-01T19:23:00Z"/>
                <w:sz w:val="24"/>
              </w:rPr>
            </w:pPr>
          </w:p>
        </w:tc>
        <w:tc>
          <w:tcPr>
            <w:tcW w:w="2227" w:type="dxa"/>
            <w:tcPrChange w:id="43" w:author="Raymond Sidharta" w:date="2023-05-01T19:23:00Z">
              <w:tcPr>
                <w:tcW w:w="1420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44" w:author="Raymond Sidharta" w:date="2023-05-01T19:23:00Z"/>
                <w:sz w:val="24"/>
              </w:rPr>
            </w:pPr>
          </w:p>
        </w:tc>
        <w:tc>
          <w:tcPr>
            <w:tcW w:w="3510" w:type="dxa"/>
            <w:tcPrChange w:id="45" w:author="Raymond Sidharta" w:date="2023-05-01T19:23:00Z">
              <w:tcPr>
                <w:tcW w:w="1420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46" w:author="Raymond Sidharta" w:date="2023-05-01T19:23:00Z"/>
                <w:sz w:val="24"/>
              </w:rPr>
            </w:pPr>
          </w:p>
        </w:tc>
        <w:tc>
          <w:tcPr>
            <w:tcW w:w="720" w:type="dxa"/>
            <w:tcPrChange w:id="47" w:author="Raymond Sidharta" w:date="2023-05-01T19:23:00Z">
              <w:tcPr>
                <w:tcW w:w="1421" w:type="dxa"/>
              </w:tcPr>
            </w:tcPrChange>
          </w:tcPr>
          <w:p w:rsidR="00432D4C" w:rsidRPr="00D33C6E" w:rsidDel="001F4F90" w:rsidRDefault="00432D4C" w:rsidP="000C09D2">
            <w:pPr>
              <w:rPr>
                <w:del w:id="48" w:author="Raymond Sidharta" w:date="2023-05-01T19:23:00Z"/>
                <w:sz w:val="24"/>
              </w:rPr>
            </w:pPr>
          </w:p>
        </w:tc>
      </w:tr>
    </w:tbl>
    <w:p w:rsidR="000C09D2" w:rsidRDefault="000C09D2" w:rsidP="000C09D2">
      <w:pPr>
        <w:pStyle w:val="Heading2"/>
        <w:numPr>
          <w:ilvl w:val="0"/>
          <w:numId w:val="1"/>
        </w:numPr>
      </w:pPr>
      <w:r>
        <w:rPr>
          <w:rFonts w:hint="eastAsia"/>
        </w:rPr>
        <w:t>Project Introduction</w:t>
      </w:r>
    </w:p>
    <w:p w:rsidR="008B7590" w:rsidRPr="008B7590" w:rsidRDefault="008B7590" w:rsidP="008B7590">
      <w:pPr>
        <w:numPr>
          <w:ilvl w:val="1"/>
          <w:numId w:val="1"/>
          <w:numberingChange w:id="49" w:author="junx" w:date="2009-03-23T16:47:00Z" w:original="%1:2:0:."/>
        </w:numPr>
        <w:rPr>
          <w:sz w:val="28"/>
          <w:szCs w:val="36"/>
          <w:rPrChange w:id="50" w:author="Raymond Sidharta" w:date="2023-05-01T19:29:00Z">
            <w:rPr/>
          </w:rPrChange>
        </w:rPr>
      </w:pPr>
      <w:ins w:id="51" w:author="Raymond Sidharta" w:date="2023-05-01T19:26:00Z">
        <w:r w:rsidRPr="008B7590">
          <w:rPr>
            <w:sz w:val="28"/>
            <w:szCs w:val="36"/>
            <w:rPrChange w:id="52" w:author="Raymond Sidharta" w:date="2023-05-01T19:29:00Z">
              <w:rPr/>
            </w:rPrChange>
          </w:rPr>
          <w:t>Background</w:t>
        </w:r>
      </w:ins>
    </w:p>
    <w:p w:rsidR="008E5717" w:rsidRPr="008A2B7B" w:rsidDel="00867A07" w:rsidRDefault="008B7590">
      <w:pPr>
        <w:numPr>
          <w:numberingChange w:id="53" w:author="junx" w:date="2009-03-23T16:47:00Z" w:original="%1:2:0:."/>
        </w:numPr>
        <w:spacing w:line="300" w:lineRule="auto"/>
        <w:ind w:left="792" w:firstLine="562"/>
        <w:rPr>
          <w:del w:id="54" w:author="Raymond Sidharta" w:date="2023-05-01T19:46:00Z"/>
          <w:sz w:val="24"/>
          <w:szCs w:val="32"/>
          <w:rPrChange w:id="55" w:author="Raymond Sidharta" w:date="2023-05-02T09:25:00Z">
            <w:rPr>
              <w:del w:id="56" w:author="Raymond Sidharta" w:date="2023-05-01T19:46:00Z"/>
            </w:rPr>
          </w:rPrChange>
        </w:rPr>
        <w:pPrChange w:id="57" w:author="Raymond Sidharta" w:date="2023-05-02T09:26:00Z">
          <w:pPr>
            <w:ind w:left="792" w:firstLine="558"/>
          </w:pPr>
        </w:pPrChange>
      </w:pPr>
      <w:ins w:id="58" w:author="Raymond Sidharta" w:date="2023-05-01T19:30:00Z">
        <w:r w:rsidRPr="008A2B7B">
          <w:rPr>
            <w:sz w:val="24"/>
            <w:szCs w:val="32"/>
            <w:rPrChange w:id="59" w:author="Raymond Sidharta" w:date="2023-05-02T09:25:00Z">
              <w:rPr/>
            </w:rPrChange>
          </w:rPr>
          <w:t xml:space="preserve">The term </w:t>
        </w:r>
        <w:r w:rsidRPr="008A2B7B">
          <w:rPr>
            <w:i/>
            <w:iCs/>
            <w:sz w:val="24"/>
            <w:szCs w:val="32"/>
            <w:rPrChange w:id="60" w:author="Raymond Sidharta" w:date="2023-05-02T09:25:00Z">
              <w:rPr/>
            </w:rPrChange>
          </w:rPr>
          <w:t>m</w:t>
        </w:r>
      </w:ins>
      <w:ins w:id="61" w:author="Raymond Sidharta" w:date="2023-05-01T19:29:00Z">
        <w:r w:rsidRPr="008A2B7B">
          <w:rPr>
            <w:i/>
            <w:iCs/>
            <w:sz w:val="24"/>
            <w:szCs w:val="32"/>
            <w:rPrChange w:id="62" w:author="Raymond Sidharta" w:date="2023-05-02T09:25:00Z">
              <w:rPr/>
            </w:rPrChange>
          </w:rPr>
          <w:t>ultimedia</w:t>
        </w:r>
        <w:r w:rsidRPr="008A2B7B">
          <w:rPr>
            <w:sz w:val="24"/>
            <w:szCs w:val="32"/>
            <w:rPrChange w:id="63" w:author="Raymond Sidharta" w:date="2023-05-02T09:25:00Z">
              <w:rPr/>
            </w:rPrChange>
          </w:rPr>
          <w:t xml:space="preserve"> comes from 2 wo</w:t>
        </w:r>
      </w:ins>
      <w:ins w:id="64" w:author="Raymond Sidharta" w:date="2023-05-01T19:30:00Z">
        <w:r w:rsidRPr="008A2B7B">
          <w:rPr>
            <w:sz w:val="24"/>
            <w:szCs w:val="32"/>
            <w:rPrChange w:id="65" w:author="Raymond Sidharta" w:date="2023-05-02T09:25:00Z">
              <w:rPr/>
            </w:rPrChange>
          </w:rPr>
          <w:t xml:space="preserve">rds, </w:t>
        </w:r>
        <w:r w:rsidRPr="008A2B7B">
          <w:rPr>
            <w:i/>
            <w:iCs/>
            <w:sz w:val="24"/>
            <w:szCs w:val="32"/>
            <w:rPrChange w:id="66" w:author="Raymond Sidharta" w:date="2023-05-02T09:25:00Z">
              <w:rPr>
                <w:i/>
                <w:iCs/>
              </w:rPr>
            </w:rPrChange>
          </w:rPr>
          <w:t xml:space="preserve">multi </w:t>
        </w:r>
        <w:r w:rsidRPr="008A2B7B">
          <w:rPr>
            <w:sz w:val="24"/>
            <w:szCs w:val="32"/>
            <w:rPrChange w:id="67" w:author="Raymond Sidharta" w:date="2023-05-02T09:25:00Z">
              <w:rPr/>
            </w:rPrChange>
          </w:rPr>
          <w:t xml:space="preserve">and </w:t>
        </w:r>
        <w:r w:rsidRPr="008A2B7B">
          <w:rPr>
            <w:i/>
            <w:iCs/>
            <w:sz w:val="24"/>
            <w:szCs w:val="32"/>
            <w:rPrChange w:id="68" w:author="Raymond Sidharta" w:date="2023-05-02T09:25:00Z">
              <w:rPr>
                <w:i/>
                <w:iCs/>
              </w:rPr>
            </w:rPrChange>
          </w:rPr>
          <w:t>media</w:t>
        </w:r>
      </w:ins>
      <w:ins w:id="69" w:author="Raymond Sidharta" w:date="2023-05-01T19:31:00Z">
        <w:r w:rsidRPr="008A2B7B">
          <w:rPr>
            <w:sz w:val="24"/>
            <w:szCs w:val="32"/>
            <w:rPrChange w:id="70" w:author="Raymond Sidharta" w:date="2023-05-02T09:25:00Z">
              <w:rPr/>
            </w:rPrChange>
          </w:rPr>
          <w:t>. Multi means many or vary</w:t>
        </w:r>
        <w:r w:rsidR="009B5DC3" w:rsidRPr="008A2B7B">
          <w:rPr>
            <w:sz w:val="24"/>
            <w:szCs w:val="32"/>
            <w:rPrChange w:id="71" w:author="Raymond Sidharta" w:date="2023-05-02T09:25:00Z">
              <w:rPr/>
            </w:rPrChange>
          </w:rPr>
          <w:t xml:space="preserve">ing, while media </w:t>
        </w:r>
      </w:ins>
      <w:ins w:id="72" w:author="Raymond Sidharta" w:date="2023-05-01T19:32:00Z">
        <w:r w:rsidR="009B5DC3" w:rsidRPr="008A2B7B">
          <w:rPr>
            <w:sz w:val="24"/>
            <w:szCs w:val="32"/>
            <w:rPrChange w:id="73" w:author="Raymond Sidharta" w:date="2023-05-02T09:25:00Z">
              <w:rPr/>
            </w:rPrChange>
          </w:rPr>
          <w:t xml:space="preserve">or medium </w:t>
        </w:r>
      </w:ins>
      <w:ins w:id="74" w:author="Raymond Sidharta" w:date="2023-05-01T19:33:00Z">
        <w:r w:rsidR="009B5DC3" w:rsidRPr="008A2B7B">
          <w:rPr>
            <w:sz w:val="24"/>
            <w:szCs w:val="32"/>
            <w:rPrChange w:id="75" w:author="Raymond Sidharta" w:date="2023-05-02T09:25:00Z">
              <w:rPr/>
            </w:rPrChange>
          </w:rPr>
          <w:t>could mean method. Therefore, we can derive multimedia</w:t>
        </w:r>
      </w:ins>
      <w:ins w:id="76" w:author="Raymond Sidharta" w:date="2023-05-01T19:34:00Z">
        <w:r w:rsidR="009B5DC3" w:rsidRPr="008A2B7B">
          <w:rPr>
            <w:sz w:val="24"/>
            <w:szCs w:val="32"/>
            <w:rPrChange w:id="77" w:author="Raymond Sidharta" w:date="2023-05-02T09:25:00Z">
              <w:rPr/>
            </w:rPrChange>
          </w:rPr>
          <w:t xml:space="preserve"> meaning as many and varying methods to represent information to the user</w:t>
        </w:r>
      </w:ins>
      <w:ins w:id="78" w:author="Raymond Sidharta" w:date="2023-05-01T19:35:00Z">
        <w:r w:rsidR="009B5DC3" w:rsidRPr="008A2B7B">
          <w:rPr>
            <w:sz w:val="24"/>
            <w:szCs w:val="32"/>
            <w:rPrChange w:id="79" w:author="Raymond Sidharta" w:date="2023-05-02T09:25:00Z">
              <w:rPr/>
            </w:rPrChange>
          </w:rPr>
          <w:t>, also as a medium of communication.</w:t>
        </w:r>
      </w:ins>
      <w:ins w:id="80" w:author="Raymond Sidharta" w:date="2023-05-01T19:36:00Z">
        <w:r w:rsidR="009B5DC3" w:rsidRPr="008A2B7B">
          <w:rPr>
            <w:sz w:val="24"/>
            <w:szCs w:val="32"/>
            <w:rPrChange w:id="81" w:author="Raymond Sidharta" w:date="2023-05-02T09:25:00Z">
              <w:rPr/>
            </w:rPrChange>
          </w:rPr>
          <w:t xml:space="preserve"> Multimedia provides an attractive</w:t>
        </w:r>
      </w:ins>
      <w:ins w:id="82" w:author="Raymond Sidharta" w:date="2023-05-01T19:42:00Z">
        <w:r w:rsidR="0095281A" w:rsidRPr="008A2B7B">
          <w:rPr>
            <w:sz w:val="24"/>
            <w:szCs w:val="32"/>
            <w:rPrChange w:id="83" w:author="Raymond Sidharta" w:date="2023-05-02T09:25:00Z">
              <w:rPr/>
            </w:rPrChange>
          </w:rPr>
          <w:t xml:space="preserve"> </w:t>
        </w:r>
      </w:ins>
      <w:ins w:id="84" w:author="Raymond Sidharta" w:date="2023-05-01T19:36:00Z">
        <w:r w:rsidR="009B5DC3" w:rsidRPr="008A2B7B">
          <w:rPr>
            <w:sz w:val="24"/>
            <w:szCs w:val="32"/>
            <w:rPrChange w:id="85" w:author="Raymond Sidharta" w:date="2023-05-02T09:25:00Z">
              <w:rPr/>
            </w:rPrChange>
          </w:rPr>
          <w:t>and computerized method to represent some information</w:t>
        </w:r>
      </w:ins>
      <w:ins w:id="86" w:author="Raymond Sidharta" w:date="2023-05-01T19:37:00Z">
        <w:r w:rsidR="009B5DC3" w:rsidRPr="008A2B7B">
          <w:rPr>
            <w:sz w:val="24"/>
            <w:szCs w:val="32"/>
            <w:rPrChange w:id="87" w:author="Raymond Sidharta" w:date="2023-05-02T09:25:00Z">
              <w:rPr/>
            </w:rPrChange>
          </w:rPr>
          <w:t>, with the combination of textual data, audio, visual</w:t>
        </w:r>
      </w:ins>
      <w:ins w:id="88" w:author="Raymond Sidharta" w:date="2023-05-01T19:38:00Z">
        <w:r w:rsidR="009B5DC3" w:rsidRPr="008A2B7B">
          <w:rPr>
            <w:sz w:val="24"/>
            <w:szCs w:val="32"/>
            <w:rPrChange w:id="89" w:author="Raymond Sidharta" w:date="2023-05-02T09:25:00Z">
              <w:rPr/>
            </w:rPrChange>
          </w:rPr>
          <w:t xml:space="preserve">, graphics, animations, </w:t>
        </w:r>
      </w:ins>
      <w:ins w:id="90" w:author="Raymond Sidharta" w:date="2023-05-01T19:42:00Z">
        <w:r w:rsidR="0095281A" w:rsidRPr="008A2B7B">
          <w:rPr>
            <w:sz w:val="24"/>
            <w:szCs w:val="32"/>
            <w:rPrChange w:id="91" w:author="Raymond Sidharta" w:date="2023-05-02T09:25:00Z">
              <w:rPr/>
            </w:rPrChange>
          </w:rPr>
          <w:t>etc</w:t>
        </w:r>
      </w:ins>
      <w:ins w:id="92" w:author="Raymond Sidharta" w:date="2023-05-01T19:38:00Z">
        <w:r w:rsidR="009B5DC3" w:rsidRPr="008A2B7B">
          <w:rPr>
            <w:sz w:val="24"/>
            <w:szCs w:val="32"/>
            <w:rPrChange w:id="93" w:author="Raymond Sidharta" w:date="2023-05-02T09:25:00Z">
              <w:rPr/>
            </w:rPrChange>
          </w:rPr>
          <w:t>.</w:t>
        </w:r>
        <w:r w:rsidR="008E5717" w:rsidRPr="008A2B7B">
          <w:rPr>
            <w:sz w:val="24"/>
            <w:szCs w:val="32"/>
            <w:rPrChange w:id="94" w:author="Raymond Sidharta" w:date="2023-05-02T09:25:00Z">
              <w:rPr/>
            </w:rPrChange>
          </w:rPr>
          <w:t xml:space="preserve"> By </w:t>
        </w:r>
      </w:ins>
      <w:ins w:id="95" w:author="Raymond Sidharta" w:date="2023-05-01T19:39:00Z">
        <w:r w:rsidR="008E5717" w:rsidRPr="008A2B7B">
          <w:rPr>
            <w:sz w:val="24"/>
            <w:szCs w:val="32"/>
            <w:rPrChange w:id="96" w:author="Raymond Sidharta" w:date="2023-05-02T09:25:00Z">
              <w:rPr/>
            </w:rPrChange>
          </w:rPr>
          <w:t xml:space="preserve">using more than one media, information can be represented in a powerful manner, giving the user </w:t>
        </w:r>
      </w:ins>
      <w:ins w:id="97" w:author="Raymond Sidharta" w:date="2023-05-01T19:40:00Z">
        <w:r w:rsidR="008E5717" w:rsidRPr="008A2B7B">
          <w:rPr>
            <w:sz w:val="24"/>
            <w:szCs w:val="32"/>
            <w:rPrChange w:id="98" w:author="Raymond Sidharta" w:date="2023-05-02T09:25:00Z">
              <w:rPr/>
            </w:rPrChange>
          </w:rPr>
          <w:t>deeper comprehensive level than just reading raw text.</w:t>
        </w:r>
      </w:ins>
    </w:p>
    <w:p w:rsidR="00867A07" w:rsidRPr="008A2B7B" w:rsidRDefault="00867A07">
      <w:pPr>
        <w:numPr>
          <w:numberingChange w:id="99" w:author="junx" w:date="2009-03-23T16:47:00Z" w:original="%1:2:0:."/>
        </w:numPr>
        <w:spacing w:line="300" w:lineRule="auto"/>
        <w:ind w:left="792" w:firstLine="562"/>
        <w:rPr>
          <w:sz w:val="24"/>
          <w:szCs w:val="32"/>
          <w:rPrChange w:id="100" w:author="Raymond Sidharta" w:date="2023-05-02T09:25:00Z">
            <w:rPr/>
          </w:rPrChange>
        </w:rPr>
        <w:pPrChange w:id="101" w:author="Raymond Sidharta" w:date="2023-05-02T09:26:00Z">
          <w:pPr>
            <w:ind w:left="792" w:firstLine="558"/>
          </w:pPr>
        </w:pPrChange>
      </w:pPr>
    </w:p>
    <w:p w:rsidR="00867A07" w:rsidRPr="008A2B7B" w:rsidRDefault="00867A07">
      <w:pPr>
        <w:numPr>
          <w:numberingChange w:id="102" w:author="junx" w:date="2009-03-23T16:47:00Z" w:original="%1:2:0:."/>
        </w:numPr>
        <w:spacing w:line="300" w:lineRule="auto"/>
        <w:ind w:left="792" w:firstLine="562"/>
        <w:rPr>
          <w:sz w:val="24"/>
          <w:szCs w:val="32"/>
          <w:rPrChange w:id="103" w:author="Raymond Sidharta" w:date="2023-05-02T09:25:00Z">
            <w:rPr/>
          </w:rPrChange>
        </w:rPr>
        <w:pPrChange w:id="104" w:author="Raymond Sidharta" w:date="2023-05-02T09:26:00Z">
          <w:pPr>
            <w:ind w:left="792" w:firstLine="558"/>
          </w:pPr>
        </w:pPrChange>
      </w:pPr>
      <w:ins w:id="105" w:author="Raymond Sidharta" w:date="2023-05-01T19:44:00Z">
        <w:r w:rsidRPr="008A2B7B">
          <w:rPr>
            <w:sz w:val="24"/>
            <w:szCs w:val="32"/>
            <w:rPrChange w:id="106" w:author="Raymond Sidharta" w:date="2023-05-02T09:25:00Z">
              <w:rPr/>
            </w:rPrChange>
          </w:rPr>
          <w:t xml:space="preserve">The implementation of multimedia </w:t>
        </w:r>
      </w:ins>
      <w:ins w:id="107" w:author="Raymond Sidharta" w:date="2023-05-01T19:45:00Z">
        <w:r w:rsidRPr="008A2B7B">
          <w:rPr>
            <w:sz w:val="24"/>
            <w:szCs w:val="32"/>
            <w:rPrChange w:id="108" w:author="Raymond Sidharta" w:date="2023-05-02T09:25:00Z">
              <w:rPr/>
            </w:rPrChange>
          </w:rPr>
          <w:t xml:space="preserve">nowadays become more massive. It’s been used almost </w:t>
        </w:r>
      </w:ins>
      <w:ins w:id="109" w:author="Raymond Sidharta" w:date="2023-05-01T19:47:00Z">
        <w:r w:rsidRPr="008A2B7B">
          <w:rPr>
            <w:sz w:val="24"/>
            <w:szCs w:val="32"/>
            <w:rPrChange w:id="110" w:author="Raymond Sidharta" w:date="2023-05-02T09:25:00Z">
              <w:rPr/>
            </w:rPrChange>
          </w:rPr>
          <w:t xml:space="preserve">in all </w:t>
        </w:r>
      </w:ins>
      <w:ins w:id="111" w:author="Raymond Sidharta" w:date="2023-05-01T19:46:00Z">
        <w:r w:rsidRPr="008A2B7B">
          <w:rPr>
            <w:sz w:val="24"/>
            <w:szCs w:val="32"/>
            <w:rPrChange w:id="112" w:author="Raymond Sidharta" w:date="2023-05-02T09:25:00Z">
              <w:rPr/>
            </w:rPrChange>
          </w:rPr>
          <w:t>sector</w:t>
        </w:r>
      </w:ins>
      <w:ins w:id="113" w:author="Raymond Sidharta" w:date="2023-05-01T19:47:00Z">
        <w:r w:rsidRPr="008A2B7B">
          <w:rPr>
            <w:sz w:val="24"/>
            <w:szCs w:val="32"/>
            <w:rPrChange w:id="114" w:author="Raymond Sidharta" w:date="2023-05-02T09:25:00Z">
              <w:rPr/>
            </w:rPrChange>
          </w:rPr>
          <w:t>s</w:t>
        </w:r>
      </w:ins>
      <w:ins w:id="115" w:author="Raymond Sidharta" w:date="2023-05-01T19:46:00Z">
        <w:r w:rsidRPr="008A2B7B">
          <w:rPr>
            <w:sz w:val="24"/>
            <w:szCs w:val="32"/>
            <w:rPrChange w:id="116" w:author="Raymond Sidharta" w:date="2023-05-02T09:25:00Z">
              <w:rPr/>
            </w:rPrChange>
          </w:rPr>
          <w:t xml:space="preserve"> of life.</w:t>
        </w:r>
      </w:ins>
      <w:ins w:id="117" w:author="Raymond Sidharta" w:date="2023-05-01T19:47:00Z">
        <w:r w:rsidRPr="008A2B7B">
          <w:rPr>
            <w:sz w:val="24"/>
            <w:szCs w:val="32"/>
            <w:rPrChange w:id="118" w:author="Raymond Sidharta" w:date="2023-05-02T09:25:00Z">
              <w:rPr/>
            </w:rPrChange>
          </w:rPr>
          <w:t xml:space="preserve"> </w:t>
        </w:r>
      </w:ins>
      <w:ins w:id="119" w:author="Raymond Sidharta" w:date="2023-05-01T19:49:00Z">
        <w:r w:rsidRPr="008A2B7B">
          <w:rPr>
            <w:sz w:val="24"/>
            <w:szCs w:val="32"/>
            <w:rPrChange w:id="120" w:author="Raymond Sidharta" w:date="2023-05-02T09:25:00Z">
              <w:rPr/>
            </w:rPrChange>
          </w:rPr>
          <w:t>For example</w:t>
        </w:r>
      </w:ins>
      <w:ins w:id="121" w:author="Raymond Sidharta" w:date="2023-05-01T19:50:00Z">
        <w:r w:rsidRPr="008A2B7B">
          <w:rPr>
            <w:sz w:val="24"/>
            <w:szCs w:val="32"/>
            <w:rPrChange w:id="122" w:author="Raymond Sidharta" w:date="2023-05-02T09:25:00Z">
              <w:rPr/>
            </w:rPrChange>
          </w:rPr>
          <w:t>,</w:t>
        </w:r>
      </w:ins>
      <w:ins w:id="123" w:author="Raymond Sidharta" w:date="2023-05-01T19:49:00Z">
        <w:r w:rsidRPr="008A2B7B">
          <w:rPr>
            <w:sz w:val="24"/>
            <w:szCs w:val="32"/>
            <w:rPrChange w:id="124" w:author="Raymond Sidharta" w:date="2023-05-02T09:25:00Z">
              <w:rPr/>
            </w:rPrChange>
          </w:rPr>
          <w:t xml:space="preserve"> in</w:t>
        </w:r>
      </w:ins>
      <w:ins w:id="125" w:author="Raymond Sidharta" w:date="2023-05-01T19:47:00Z">
        <w:r w:rsidRPr="008A2B7B">
          <w:rPr>
            <w:sz w:val="24"/>
            <w:szCs w:val="32"/>
            <w:rPrChange w:id="126" w:author="Raymond Sidharta" w:date="2023-05-02T09:25:00Z">
              <w:rPr/>
            </w:rPrChange>
          </w:rPr>
          <w:t xml:space="preserve"> business,</w:t>
        </w:r>
      </w:ins>
      <w:ins w:id="127" w:author="Raymond Sidharta" w:date="2023-05-01T19:49:00Z">
        <w:r w:rsidRPr="008A2B7B">
          <w:rPr>
            <w:sz w:val="24"/>
            <w:szCs w:val="32"/>
            <w:rPrChange w:id="128" w:author="Raymond Sidharta" w:date="2023-05-02T09:25:00Z">
              <w:rPr/>
            </w:rPrChange>
          </w:rPr>
          <w:t xml:space="preserve"> </w:t>
        </w:r>
      </w:ins>
      <w:ins w:id="129" w:author="Raymond Sidharta" w:date="2023-05-01T19:48:00Z">
        <w:r w:rsidRPr="008A2B7B">
          <w:rPr>
            <w:sz w:val="24"/>
            <w:szCs w:val="32"/>
            <w:rPrChange w:id="130" w:author="Raymond Sidharta" w:date="2023-05-02T09:25:00Z">
              <w:rPr/>
            </w:rPrChange>
          </w:rPr>
          <w:t xml:space="preserve">multimedia technology </w:t>
        </w:r>
      </w:ins>
      <w:ins w:id="131" w:author="Raymond Sidharta" w:date="2023-05-01T19:49:00Z">
        <w:r w:rsidRPr="008A2B7B">
          <w:rPr>
            <w:sz w:val="24"/>
            <w:szCs w:val="32"/>
            <w:rPrChange w:id="132" w:author="Raymond Sidharta" w:date="2023-05-02T09:25:00Z">
              <w:rPr/>
            </w:rPrChange>
          </w:rPr>
          <w:t>provide</w:t>
        </w:r>
      </w:ins>
      <w:ins w:id="133" w:author="Raymond Sidharta" w:date="2023-05-01T19:50:00Z">
        <w:r w:rsidRPr="008A2B7B">
          <w:rPr>
            <w:sz w:val="24"/>
            <w:szCs w:val="32"/>
            <w:rPrChange w:id="134" w:author="Raymond Sidharta" w:date="2023-05-02T09:25:00Z">
              <w:rPr/>
            </w:rPrChange>
          </w:rPr>
          <w:t>s</w:t>
        </w:r>
      </w:ins>
      <w:ins w:id="135" w:author="Raymond Sidharta" w:date="2023-05-01T19:49:00Z">
        <w:r w:rsidRPr="008A2B7B">
          <w:rPr>
            <w:sz w:val="24"/>
            <w:szCs w:val="32"/>
            <w:rPrChange w:id="136" w:author="Raymond Sidharta" w:date="2023-05-02T09:25:00Z">
              <w:rPr/>
            </w:rPrChange>
          </w:rPr>
          <w:t xml:space="preserve"> some facilities </w:t>
        </w:r>
      </w:ins>
      <w:ins w:id="137" w:author="Raymond Sidharta" w:date="2023-05-01T19:48:00Z">
        <w:r w:rsidRPr="008A2B7B">
          <w:rPr>
            <w:sz w:val="24"/>
            <w:szCs w:val="32"/>
            <w:rPrChange w:id="138" w:author="Raymond Sidharta" w:date="2023-05-02T09:25:00Z">
              <w:rPr/>
            </w:rPrChange>
          </w:rPr>
          <w:t>such as voice mail, video teleconferencing</w:t>
        </w:r>
      </w:ins>
      <w:ins w:id="139" w:author="Raymond Sidharta" w:date="2023-05-01T19:49:00Z">
        <w:r w:rsidRPr="008A2B7B">
          <w:rPr>
            <w:sz w:val="24"/>
            <w:szCs w:val="32"/>
            <w:rPrChange w:id="140" w:author="Raymond Sidharta" w:date="2023-05-02T09:25:00Z">
              <w:rPr/>
            </w:rPrChange>
          </w:rPr>
          <w:t xml:space="preserve">, </w:t>
        </w:r>
      </w:ins>
      <w:ins w:id="141" w:author="Raymond Sidharta" w:date="2023-05-01T19:51:00Z">
        <w:r w:rsidRPr="008A2B7B">
          <w:rPr>
            <w:sz w:val="24"/>
            <w:szCs w:val="32"/>
            <w:rPrChange w:id="142" w:author="Raymond Sidharta" w:date="2023-05-02T09:25:00Z">
              <w:rPr/>
            </w:rPrChange>
          </w:rPr>
          <w:t xml:space="preserve">animation or video transition for presentation to boost marketing, </w:t>
        </w:r>
      </w:ins>
      <w:ins w:id="143" w:author="Raymond Sidharta" w:date="2023-05-01T19:50:00Z">
        <w:r w:rsidRPr="008A2B7B">
          <w:rPr>
            <w:sz w:val="24"/>
            <w:szCs w:val="32"/>
            <w:rPrChange w:id="144" w:author="Raymond Sidharta" w:date="2023-05-02T09:25:00Z">
              <w:rPr/>
            </w:rPrChange>
          </w:rPr>
          <w:t xml:space="preserve">and other cooperative work environments that can help employees work from anywhere. In </w:t>
        </w:r>
      </w:ins>
      <w:ins w:id="145" w:author="Raymond Sidharta" w:date="2023-05-01T19:52:00Z">
        <w:r w:rsidR="00B30121" w:rsidRPr="008A2B7B">
          <w:rPr>
            <w:sz w:val="24"/>
            <w:szCs w:val="32"/>
            <w:rPrChange w:id="146" w:author="Raymond Sidharta" w:date="2023-05-02T09:25:00Z">
              <w:rPr/>
            </w:rPrChange>
          </w:rPr>
          <w:t>entertainment, many computer games nowadays have high de</w:t>
        </w:r>
      </w:ins>
      <w:ins w:id="147" w:author="Raymond Sidharta" w:date="2023-05-01T19:53:00Z">
        <w:r w:rsidR="00B30121" w:rsidRPr="008A2B7B">
          <w:rPr>
            <w:sz w:val="24"/>
            <w:szCs w:val="32"/>
            <w:rPrChange w:id="148" w:author="Raymond Sidharta" w:date="2023-05-02T09:25:00Z">
              <w:rPr/>
            </w:rPrChange>
          </w:rPr>
          <w:t>finitions graphics that provide a magnificent experience for gamers. Even in</w:t>
        </w:r>
      </w:ins>
      <w:ins w:id="149" w:author="Raymond Sidharta" w:date="2023-05-01T19:54:00Z">
        <w:r w:rsidR="00B30121" w:rsidRPr="008A2B7B">
          <w:rPr>
            <w:sz w:val="24"/>
            <w:szCs w:val="32"/>
            <w:rPrChange w:id="150" w:author="Raymond Sidharta" w:date="2023-05-02T09:25:00Z">
              <w:rPr/>
            </w:rPrChange>
          </w:rPr>
          <w:t xml:space="preserve"> education, combining images and i</w:t>
        </w:r>
      </w:ins>
      <w:ins w:id="151" w:author="Raymond Sidharta" w:date="2023-05-01T19:55:00Z">
        <w:r w:rsidR="00B30121" w:rsidRPr="008A2B7B">
          <w:rPr>
            <w:sz w:val="24"/>
            <w:szCs w:val="32"/>
            <w:rPrChange w:id="152" w:author="Raymond Sidharta" w:date="2023-05-02T09:25:00Z">
              <w:rPr/>
            </w:rPrChange>
          </w:rPr>
          <w:t>nteractive animations can enhance student</w:t>
        </w:r>
        <w:r w:rsidR="00A30350" w:rsidRPr="008A2B7B">
          <w:rPr>
            <w:sz w:val="24"/>
            <w:szCs w:val="32"/>
            <w:rPrChange w:id="153" w:author="Raymond Sidharta" w:date="2023-05-02T09:25:00Z">
              <w:rPr/>
            </w:rPrChange>
          </w:rPr>
          <w:t>’s</w:t>
        </w:r>
        <w:r w:rsidR="00B30121" w:rsidRPr="008A2B7B">
          <w:rPr>
            <w:sz w:val="24"/>
            <w:szCs w:val="32"/>
            <w:rPrChange w:id="154" w:author="Raymond Sidharta" w:date="2023-05-02T09:25:00Z">
              <w:rPr/>
            </w:rPrChange>
          </w:rPr>
          <w:t xml:space="preserve"> perspective about the knowledge, make the information easier to be digested.</w:t>
        </w:r>
      </w:ins>
    </w:p>
    <w:p w:rsidR="00A30350" w:rsidRPr="008A2B7B" w:rsidRDefault="00A30350">
      <w:pPr>
        <w:numPr>
          <w:numberingChange w:id="155" w:author="junx" w:date="2009-03-23T16:47:00Z" w:original="%1:2:0:."/>
        </w:numPr>
        <w:spacing w:line="300" w:lineRule="auto"/>
        <w:ind w:left="792" w:firstLine="562"/>
        <w:rPr>
          <w:ins w:id="156" w:author="Raymond Sidharta" w:date="2023-05-01T19:40:00Z"/>
          <w:sz w:val="24"/>
          <w:szCs w:val="32"/>
          <w:rPrChange w:id="157" w:author="Raymond Sidharta" w:date="2023-05-02T09:25:00Z">
            <w:rPr>
              <w:ins w:id="158" w:author="Raymond Sidharta" w:date="2023-05-01T19:40:00Z"/>
            </w:rPr>
          </w:rPrChange>
        </w:rPr>
        <w:pPrChange w:id="159" w:author="Raymond Sidharta" w:date="2023-05-02T09:26:00Z">
          <w:pPr>
            <w:ind w:left="792"/>
          </w:pPr>
        </w:pPrChange>
      </w:pPr>
      <w:ins w:id="160" w:author="Raymond Sidharta" w:date="2023-05-01T19:55:00Z">
        <w:r w:rsidRPr="008A2B7B">
          <w:rPr>
            <w:sz w:val="24"/>
            <w:szCs w:val="32"/>
            <w:rPrChange w:id="161" w:author="Raymond Sidharta" w:date="2023-05-02T09:25:00Z">
              <w:rPr/>
            </w:rPrChange>
          </w:rPr>
          <w:t>Realizing that multimedia pla</w:t>
        </w:r>
      </w:ins>
      <w:ins w:id="162" w:author="Raymond Sidharta" w:date="2023-05-01T19:56:00Z">
        <w:r w:rsidRPr="008A2B7B">
          <w:rPr>
            <w:sz w:val="24"/>
            <w:szCs w:val="32"/>
            <w:rPrChange w:id="163" w:author="Raymond Sidharta" w:date="2023-05-02T09:25:00Z">
              <w:rPr/>
            </w:rPrChange>
          </w:rPr>
          <w:t xml:space="preserve">ys an important role in </w:t>
        </w:r>
      </w:ins>
      <w:ins w:id="164" w:author="Raymond Sidharta" w:date="2023-05-01T20:00:00Z">
        <w:r w:rsidR="005279E4" w:rsidRPr="008A2B7B">
          <w:rPr>
            <w:sz w:val="24"/>
            <w:szCs w:val="32"/>
            <w:rPrChange w:id="165" w:author="Raymond Sidharta" w:date="2023-05-02T09:25:00Z">
              <w:rPr/>
            </w:rPrChange>
          </w:rPr>
          <w:t>present</w:t>
        </w:r>
      </w:ins>
      <w:ins w:id="166" w:author="Raymond Sidharta" w:date="2023-05-01T20:01:00Z">
        <w:r w:rsidR="005279E4" w:rsidRPr="008A2B7B">
          <w:rPr>
            <w:sz w:val="24"/>
            <w:szCs w:val="32"/>
            <w:rPrChange w:id="167" w:author="Raymond Sidharta" w:date="2023-05-02T09:25:00Z">
              <w:rPr/>
            </w:rPrChange>
          </w:rPr>
          <w:t xml:space="preserve"> life, this project comes to</w:t>
        </w:r>
      </w:ins>
      <w:ins w:id="168" w:author="Raymond Sidharta" w:date="2023-05-01T20:02:00Z">
        <w:r w:rsidR="00F31DF0" w:rsidRPr="008A2B7B">
          <w:rPr>
            <w:sz w:val="24"/>
            <w:szCs w:val="32"/>
            <w:rPrChange w:id="169" w:author="Raymond Sidharta" w:date="2023-05-02T09:25:00Z">
              <w:rPr/>
            </w:rPrChange>
          </w:rPr>
          <w:t xml:space="preserve"> expand our knowledge and concepts about multimedia</w:t>
        </w:r>
      </w:ins>
      <w:ins w:id="170" w:author="Raymond Sidharta" w:date="2023-05-01T20:03:00Z">
        <w:r w:rsidR="00F31DF0" w:rsidRPr="008A2B7B">
          <w:rPr>
            <w:sz w:val="24"/>
            <w:szCs w:val="32"/>
            <w:rPrChange w:id="171" w:author="Raymond Sidharta" w:date="2023-05-02T09:25:00Z">
              <w:rPr/>
            </w:rPrChange>
          </w:rPr>
          <w:t xml:space="preserve"> and how to </w:t>
        </w:r>
        <w:r w:rsidR="002F6CE8" w:rsidRPr="008A2B7B">
          <w:rPr>
            <w:sz w:val="24"/>
            <w:szCs w:val="32"/>
            <w:rPrChange w:id="172" w:author="Raymond Sidharta" w:date="2023-05-02T09:25:00Z">
              <w:rPr/>
            </w:rPrChange>
          </w:rPr>
          <w:t>learn it by doing practical programming</w:t>
        </w:r>
      </w:ins>
      <w:ins w:id="173" w:author="Raymond Sidharta" w:date="2023-05-01T20:04:00Z">
        <w:r w:rsidR="002F6CE8" w:rsidRPr="008A2B7B">
          <w:rPr>
            <w:sz w:val="24"/>
            <w:szCs w:val="32"/>
            <w:rPrChange w:id="174" w:author="Raymond Sidharta" w:date="2023-05-02T09:25:00Z">
              <w:rPr/>
            </w:rPrChange>
          </w:rPr>
          <w:t>.</w:t>
        </w:r>
      </w:ins>
      <w:ins w:id="175" w:author="Raymond Sidharta" w:date="2023-05-01T22:06:00Z">
        <w:r w:rsidR="004B14C6" w:rsidRPr="008A2B7B">
          <w:rPr>
            <w:sz w:val="24"/>
            <w:szCs w:val="32"/>
            <w:rPrChange w:id="176" w:author="Raymond Sidharta" w:date="2023-05-02T09:25:00Z">
              <w:rPr/>
            </w:rPrChange>
          </w:rPr>
          <w:t xml:space="preserve"> This project will be focused on text and image compression with JPEG algorithm. W</w:t>
        </w:r>
      </w:ins>
      <w:ins w:id="177" w:author="Raymond Sidharta" w:date="2023-05-01T22:07:00Z">
        <w:r w:rsidR="004B14C6" w:rsidRPr="008A2B7B">
          <w:rPr>
            <w:sz w:val="24"/>
            <w:szCs w:val="32"/>
            <w:rPrChange w:id="178" w:author="Raymond Sidharta" w:date="2023-05-02T09:25:00Z">
              <w:rPr/>
            </w:rPrChange>
          </w:rPr>
          <w:t xml:space="preserve">e implement JPEG algorithm since it still be commonly used until </w:t>
        </w:r>
        <w:r w:rsidR="00B573C3" w:rsidRPr="008A2B7B">
          <w:rPr>
            <w:sz w:val="24"/>
            <w:szCs w:val="32"/>
            <w:rPrChange w:id="179" w:author="Raymond Sidharta" w:date="2023-05-02T09:25:00Z">
              <w:rPr/>
            </w:rPrChange>
          </w:rPr>
          <w:t>right n</w:t>
        </w:r>
      </w:ins>
      <w:ins w:id="180" w:author="Raymond Sidharta" w:date="2023-05-01T22:08:00Z">
        <w:r w:rsidR="00B573C3" w:rsidRPr="008A2B7B">
          <w:rPr>
            <w:sz w:val="24"/>
            <w:szCs w:val="32"/>
            <w:rPrChange w:id="181" w:author="Raymond Sidharta" w:date="2023-05-02T09:25:00Z">
              <w:rPr/>
            </w:rPrChange>
          </w:rPr>
          <w:t>ow.</w:t>
        </w:r>
      </w:ins>
      <w:ins w:id="182" w:author="Raymond Sidharta" w:date="2023-05-01T22:07:00Z">
        <w:r w:rsidR="004B14C6" w:rsidRPr="008A2B7B">
          <w:rPr>
            <w:sz w:val="24"/>
            <w:szCs w:val="32"/>
            <w:rPrChange w:id="183" w:author="Raymond Sidharta" w:date="2023-05-02T09:25:00Z">
              <w:rPr/>
            </w:rPrChange>
          </w:rPr>
          <w:t xml:space="preserve"> </w:t>
        </w:r>
      </w:ins>
    </w:p>
    <w:p w:rsidR="008B7590" w:rsidRPr="008B7590" w:rsidRDefault="009B5DC3">
      <w:pPr>
        <w:numPr>
          <w:numberingChange w:id="184" w:author="junx" w:date="2009-03-23T16:47:00Z" w:original="%1:2:0:."/>
        </w:numPr>
        <w:ind w:left="792"/>
        <w:pPrChange w:id="185" w:author="Raymond Sidharta" w:date="2023-05-01T19:26:00Z">
          <w:pPr>
            <w:numPr>
              <w:ilvl w:val="1"/>
              <w:numId w:val="1"/>
            </w:numPr>
            <w:ind w:left="792" w:hanging="432"/>
          </w:pPr>
        </w:pPrChange>
      </w:pPr>
      <w:ins w:id="186" w:author="Raymond Sidharta" w:date="2023-05-01T19:36:00Z">
        <w:r>
          <w:t xml:space="preserve"> </w:t>
        </w:r>
      </w:ins>
    </w:p>
    <w:p w:rsidR="008B7590" w:rsidRPr="00DD6CF5" w:rsidRDefault="008B7590" w:rsidP="008B7590">
      <w:pPr>
        <w:numPr>
          <w:ilvl w:val="1"/>
          <w:numId w:val="1"/>
          <w:numberingChange w:id="187" w:author="junx" w:date="2009-03-23T16:47:00Z" w:original="%1:2:0:."/>
        </w:numPr>
        <w:rPr>
          <w:sz w:val="28"/>
          <w:szCs w:val="36"/>
          <w:rPrChange w:id="188" w:author="Raymond Sidharta" w:date="2023-05-02T09:27:00Z">
            <w:rPr/>
          </w:rPrChange>
        </w:rPr>
      </w:pPr>
      <w:ins w:id="189" w:author="Raymond Sidharta" w:date="2023-05-01T19:26:00Z">
        <w:r w:rsidRPr="00DD6CF5">
          <w:rPr>
            <w:sz w:val="28"/>
            <w:szCs w:val="36"/>
            <w:rPrChange w:id="190" w:author="Raymond Sidharta" w:date="2023-05-02T09:27:00Z">
              <w:rPr/>
            </w:rPrChange>
          </w:rPr>
          <w:lastRenderedPageBreak/>
          <w:t>Goals</w:t>
        </w:r>
      </w:ins>
    </w:p>
    <w:p w:rsidR="00825197" w:rsidRPr="008A2B7B" w:rsidRDefault="00825197" w:rsidP="00825197">
      <w:pPr>
        <w:numPr>
          <w:numberingChange w:id="191" w:author="junx" w:date="2009-03-23T16:47:00Z" w:original="%1:2:0:."/>
        </w:numPr>
        <w:ind w:left="792"/>
        <w:rPr>
          <w:sz w:val="24"/>
          <w:szCs w:val="32"/>
          <w:rPrChange w:id="192" w:author="Raymond Sidharta" w:date="2023-05-02T09:25:00Z">
            <w:rPr/>
          </w:rPrChange>
        </w:rPr>
      </w:pPr>
      <w:ins w:id="193" w:author="Raymond Sidharta" w:date="2023-05-01T20:10:00Z">
        <w:r w:rsidRPr="008A2B7B">
          <w:rPr>
            <w:sz w:val="24"/>
            <w:szCs w:val="32"/>
            <w:rPrChange w:id="194" w:author="Raymond Sidharta" w:date="2023-05-02T09:25:00Z">
              <w:rPr/>
            </w:rPrChange>
          </w:rPr>
          <w:t xml:space="preserve">In this project, we shall accomplish 2 tasks. First task is to implement </w:t>
        </w:r>
      </w:ins>
      <w:ins w:id="195" w:author="Raymond Sidharta" w:date="2023-05-01T20:13:00Z">
        <w:r w:rsidR="00D72D42" w:rsidRPr="008A2B7B">
          <w:rPr>
            <w:sz w:val="24"/>
            <w:szCs w:val="32"/>
            <w:rPrChange w:id="196" w:author="Raymond Sidharta" w:date="2023-05-02T09:25:00Z">
              <w:rPr/>
            </w:rPrChange>
          </w:rPr>
          <w:t>text compression using Huffman coding. Text compression will be done in lossless method.</w:t>
        </w:r>
      </w:ins>
    </w:p>
    <w:p w:rsidR="00D72D42" w:rsidRPr="008A2B7B" w:rsidRDefault="00632DC8" w:rsidP="00825197">
      <w:pPr>
        <w:numPr>
          <w:numberingChange w:id="197" w:author="junx" w:date="2009-03-23T16:47:00Z" w:original="%1:2:0:."/>
        </w:numPr>
        <w:ind w:left="792"/>
        <w:rPr>
          <w:noProof/>
          <w:sz w:val="24"/>
          <w:szCs w:val="32"/>
          <w:rPrChange w:id="198" w:author="Raymond Sidharta" w:date="2023-05-02T09:25:00Z">
            <w:rPr>
              <w:noProof/>
            </w:rPr>
          </w:rPrChange>
        </w:rPr>
      </w:pPr>
      <w:ins w:id="199" w:author="Raymond Sidharta" w:date="2023-05-02T00:28:00Z">
        <w:r w:rsidRPr="008A2B7B">
          <w:rPr>
            <w:noProof/>
            <w:sz w:val="24"/>
            <w:szCs w:val="32"/>
            <w:rPrChange w:id="200" w:author="Raymond Sidharta" w:date="2023-05-02T09:25:00Z">
              <w:rPr>
                <w:noProof/>
              </w:rPr>
            </w:rPrChange>
          </w:rPr>
          <w:drawing>
            <wp:anchor distT="0" distB="0" distL="114300" distR="114300" simplePos="0" relativeHeight="251675648" behindDoc="0" locked="0" layoutInCell="1" allowOverlap="1" wp14:anchorId="4CB037BC">
              <wp:simplePos x="0" y="0"/>
              <wp:positionH relativeFrom="margin">
                <wp:posOffset>3891425</wp:posOffset>
              </wp:positionH>
              <wp:positionV relativeFrom="paragraph">
                <wp:posOffset>86287</wp:posOffset>
              </wp:positionV>
              <wp:extent cx="1277620" cy="1197610"/>
              <wp:effectExtent l="0" t="0" r="0" b="2540"/>
              <wp:wrapSquare wrapText="bothSides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77620" cy="11976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01" w:author="Raymond Sidharta" w:date="2023-05-01T20:22:00Z">
        <w:r w:rsidR="00A37762" w:rsidRPr="008A2B7B">
          <w:rPr>
            <w:noProof/>
            <w:sz w:val="24"/>
            <w:szCs w:val="32"/>
            <w:rPrChange w:id="202" w:author="Raymond Sidharta" w:date="2023-05-02T09:25:00Z">
              <w:rPr>
                <w:noProof/>
              </w:rPr>
            </w:rPrChange>
          </w:rPr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column">
                <wp:posOffset>182245</wp:posOffset>
              </wp:positionH>
              <wp:positionV relativeFrom="paragraph">
                <wp:posOffset>70485</wp:posOffset>
              </wp:positionV>
              <wp:extent cx="1247140" cy="1178560"/>
              <wp:effectExtent l="0" t="0" r="0" b="0"/>
              <wp:wrapSquare wrapText="bothSides"/>
              <wp:docPr id="8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47140" cy="1178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03" w:author="Raymond Sidharta" w:date="2023-05-01T20:23:00Z">
        <w:r w:rsidR="00A37762" w:rsidRPr="008A2B7B">
          <w:rPr>
            <w:noProof/>
            <w:sz w:val="24"/>
            <w:szCs w:val="32"/>
            <w:rPrChange w:id="204" w:author="Raymond Sidharta" w:date="2023-05-02T09:25:00Z">
              <w:rPr>
                <w:noProof/>
              </w:rPr>
            </w:rPrChange>
          </w:rPr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2010410</wp:posOffset>
              </wp:positionH>
              <wp:positionV relativeFrom="paragraph">
                <wp:posOffset>70485</wp:posOffset>
              </wp:positionV>
              <wp:extent cx="1247140" cy="1179195"/>
              <wp:effectExtent l="0" t="0" r="0" b="0"/>
              <wp:wrapSquare wrapText="bothSides"/>
              <wp:docPr id="6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247140" cy="11791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D72D42" w:rsidRPr="008A2B7B" w:rsidRDefault="00D72D42" w:rsidP="00825197">
      <w:pPr>
        <w:numPr>
          <w:numberingChange w:id="205" w:author="junx" w:date="2009-03-23T16:47:00Z" w:original="%1:2:0:."/>
        </w:numPr>
        <w:ind w:left="792"/>
        <w:rPr>
          <w:noProof/>
          <w:sz w:val="24"/>
          <w:szCs w:val="32"/>
          <w:rPrChange w:id="206" w:author="Raymond Sidharta" w:date="2023-05-02T09:25:00Z">
            <w:rPr>
              <w:noProof/>
            </w:rPr>
          </w:rPrChange>
        </w:rPr>
      </w:pPr>
    </w:p>
    <w:p w:rsidR="00D72D42" w:rsidRPr="008A2B7B" w:rsidRDefault="00733490" w:rsidP="00825197">
      <w:pPr>
        <w:numPr>
          <w:numberingChange w:id="207" w:author="junx" w:date="2009-03-23T16:47:00Z" w:original="%1:2:0:."/>
        </w:numPr>
        <w:ind w:left="792"/>
        <w:rPr>
          <w:noProof/>
          <w:sz w:val="24"/>
          <w:szCs w:val="32"/>
          <w:rPrChange w:id="208" w:author="Raymond Sidharta" w:date="2023-05-02T09:25:00Z">
            <w:rPr>
              <w:noProof/>
            </w:rPr>
          </w:rPrChange>
        </w:rPr>
      </w:pPr>
      <w:r w:rsidRPr="008A2B7B">
        <w:rPr>
          <w:noProof/>
          <w:sz w:val="24"/>
          <w:szCs w:val="32"/>
          <w:rPrChange w:id="209" w:author="Raymond Sidharta" w:date="2023-05-02T09:25:00Z">
            <w:rPr>
              <w:noProof/>
            </w:rPr>
          </w:rPrChange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1457754</wp:posOffset>
                </wp:positionH>
                <wp:positionV relativeFrom="paragraph">
                  <wp:posOffset>83185</wp:posOffset>
                </wp:positionV>
                <wp:extent cx="539750" cy="497205"/>
                <wp:effectExtent l="0" t="38100" r="31750" b="55245"/>
                <wp:wrapNone/>
                <wp:docPr id="4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750" cy="497205"/>
                        </a:xfrm>
                        <a:prstGeom prst="rightArrow">
                          <a:avLst>
                            <a:gd name="adj1" fmla="val 50000"/>
                            <a:gd name="adj2" fmla="val 27139"/>
                          </a:avLst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09D9" w:rsidRPr="007E09D9" w:rsidRDefault="007E09D9">
                            <w:pPr>
                              <w:rPr>
                                <w:rFonts w:ascii="Cambria Math" w:hAnsi="Cambria Math"/>
                                <w:sz w:val="14"/>
                                <w:szCs w:val="16"/>
                                <w:rPrChange w:id="210" w:author="Raymond Sidharta" w:date="2023-05-01T20:27:00Z">
                                  <w:rPr/>
                                </w:rPrChange>
                              </w:rPr>
                            </w:pPr>
                            <w:ins w:id="211" w:author="Raymond Sidharta" w:date="2023-05-01T20:26:00Z">
                              <w:r w:rsidRPr="007E09D9">
                                <w:rPr>
                                  <w:rFonts w:ascii="Cambria Math" w:hAnsi="Cambria Math"/>
                                  <w:sz w:val="14"/>
                                  <w:szCs w:val="16"/>
                                  <w:rPrChange w:id="212" w:author="Raymond Sidharta" w:date="2023-05-01T20:27:00Z">
                                    <w:rPr>
                                      <w:sz w:val="14"/>
                                      <w:szCs w:val="16"/>
                                    </w:rPr>
                                  </w:rPrChange>
                                </w:rPr>
                                <w:t>Encode</w:t>
                              </w:r>
                            </w:ins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utoShape 5" o:spid="_x0000_s1026" type="#_x0000_t13" style="position:absolute;left:0;text-align:left;margin-left:114.8pt;margin-top:6.55pt;width:42.5pt;height:39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" fillcolor="#ffc000">
                <v:textbox>
                  <w:txbxContent>
                    <w:p w:rsidR="007E09D9" w:rsidRPr="007E09D9" w:rsidRDefault="007E09D9">
                      <w:pPr>
                        <w:rPr>
                          <w:rFonts w:ascii="Cambria Math" w:hAnsi="Cambria Math"/>
                          <w:sz w:val="14"/>
                          <w:szCs w:val="16"/>
                          <w:rPrChange w:id="213" w:author="Raymond Sidharta" w:date="2023-05-01T20:27:00Z">
                            <w:rPr/>
                          </w:rPrChange>
                        </w:rPr>
                      </w:pPr>
                      <w:ins w:id="214" w:author="Raymond Sidharta" w:date="2023-05-01T20:26:00Z">
                        <w:r w:rsidRPr="007E09D9">
                          <w:rPr>
                            <w:rFonts w:ascii="Cambria Math" w:hAnsi="Cambria Math"/>
                            <w:sz w:val="14"/>
                            <w:szCs w:val="16"/>
                            <w:rPrChange w:id="215" w:author="Raymond Sidharta" w:date="2023-05-01T20:27:00Z">
                              <w:rPr>
                                <w:sz w:val="14"/>
                                <w:szCs w:val="16"/>
                              </w:rPr>
                            </w:rPrChange>
                          </w:rPr>
                          <w:t>Encode</w:t>
                        </w:r>
                      </w:ins>
                    </w:p>
                  </w:txbxContent>
                </v:textbox>
              </v:shape>
            </w:pict>
          </mc:Fallback>
        </mc:AlternateContent>
      </w:r>
      <w:r w:rsidR="005C0D47" w:rsidRPr="008A2B7B">
        <w:rPr>
          <w:noProof/>
          <w:sz w:val="24"/>
          <w:szCs w:val="32"/>
          <w:rPrChange w:id="216" w:author="Raymond Sidharta" w:date="2023-05-02T09:25:00Z">
            <w:rPr>
              <w:noProof/>
            </w:rPr>
          </w:rPrChange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3300891</wp:posOffset>
                </wp:positionH>
                <wp:positionV relativeFrom="paragraph">
                  <wp:posOffset>104533</wp:posOffset>
                </wp:positionV>
                <wp:extent cx="563425" cy="497205"/>
                <wp:effectExtent l="0" t="38100" r="46355" b="55245"/>
                <wp:wrapNone/>
                <wp:docPr id="5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3425" cy="497205"/>
                        </a:xfrm>
                        <a:prstGeom prst="rightArrow">
                          <a:avLst>
                            <a:gd name="adj1" fmla="val 50000"/>
                            <a:gd name="adj2" fmla="val 27139"/>
                          </a:avLst>
                        </a:prstGeom>
                        <a:solidFill>
                          <a:srgbClr val="FFC0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E09D9" w:rsidRPr="007E09D9" w:rsidRDefault="007E09D9">
                            <w:pPr>
                              <w:rPr>
                                <w:rFonts w:ascii="Cambria Math" w:hAnsi="Cambria Math"/>
                                <w:sz w:val="14"/>
                                <w:szCs w:val="16"/>
                                <w:rPrChange w:id="217" w:author="Raymond Sidharta" w:date="2023-05-01T20:27:00Z">
                                  <w:rPr/>
                                </w:rPrChange>
                              </w:rPr>
                            </w:pPr>
                            <w:ins w:id="218" w:author="Raymond Sidharta" w:date="2023-05-01T20:28:00Z">
                              <w:r>
                                <w:rPr>
                                  <w:rFonts w:ascii="Cambria Math" w:hAnsi="Cambria Math"/>
                                  <w:sz w:val="14"/>
                                  <w:szCs w:val="16"/>
                                </w:rPr>
                                <w:t>De</w:t>
                              </w:r>
                            </w:ins>
                            <w:ins w:id="219" w:author="Raymond Sidharta" w:date="2023-05-01T20:26:00Z">
                              <w:r w:rsidRPr="007E09D9">
                                <w:rPr>
                                  <w:rFonts w:ascii="Cambria Math" w:hAnsi="Cambria Math"/>
                                  <w:sz w:val="14"/>
                                  <w:szCs w:val="16"/>
                                  <w:rPrChange w:id="220" w:author="Raymond Sidharta" w:date="2023-05-01T20:27:00Z">
                                    <w:rPr>
                                      <w:sz w:val="14"/>
                                      <w:szCs w:val="16"/>
                                    </w:rPr>
                                  </w:rPrChange>
                                </w:rPr>
                                <w:t>code</w:t>
                              </w:r>
                            </w:ins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AutoShape 6" o:spid="_x0000_s1027" type="#_x0000_t13" style="position:absolute;left:0;text-align:left;margin-left:259.9pt;margin-top:8.25pt;width:44.35pt;height:39.1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" adj="16427" fillcolor="#ffc000">
                <v:textbox>
                  <w:txbxContent>
                    <w:p w:rsidR="007E09D9" w:rsidRPr="007E09D9" w:rsidRDefault="007E09D9">
                      <w:pPr>
                        <w:rPr>
                          <w:rFonts w:ascii="Cambria Math" w:hAnsi="Cambria Math"/>
                          <w:sz w:val="14"/>
                          <w:szCs w:val="16"/>
                          <w:rPrChange w:id="221" w:author="Raymond Sidharta" w:date="2023-05-01T20:27:00Z">
                            <w:rPr/>
                          </w:rPrChange>
                        </w:rPr>
                      </w:pPr>
                      <w:ins w:id="222" w:author="Raymond Sidharta" w:date="2023-05-01T20:28:00Z">
                        <w:r>
                          <w:rPr>
                            <w:rFonts w:ascii="Cambria Math" w:hAnsi="Cambria Math"/>
                            <w:sz w:val="14"/>
                            <w:szCs w:val="16"/>
                          </w:rPr>
                          <w:t>De</w:t>
                        </w:r>
                      </w:ins>
                      <w:ins w:id="223" w:author="Raymond Sidharta" w:date="2023-05-01T20:26:00Z">
                        <w:r w:rsidRPr="007E09D9">
                          <w:rPr>
                            <w:rFonts w:ascii="Cambria Math" w:hAnsi="Cambria Math"/>
                            <w:sz w:val="14"/>
                            <w:szCs w:val="16"/>
                            <w:rPrChange w:id="224" w:author="Raymond Sidharta" w:date="2023-05-01T20:27:00Z">
                              <w:rPr>
                                <w:sz w:val="14"/>
                                <w:szCs w:val="16"/>
                              </w:rPr>
                            </w:rPrChange>
                          </w:rPr>
                          <w:t>code</w:t>
                        </w:r>
                      </w:ins>
                    </w:p>
                  </w:txbxContent>
                </v:textbox>
              </v:shape>
            </w:pict>
          </mc:Fallback>
        </mc:AlternateContent>
      </w:r>
    </w:p>
    <w:p w:rsidR="00D72D42" w:rsidRPr="008A2B7B" w:rsidRDefault="00D72D42" w:rsidP="00825197">
      <w:pPr>
        <w:numPr>
          <w:numberingChange w:id="225" w:author="junx" w:date="2009-03-23T16:47:00Z" w:original="%1:2:0:."/>
        </w:numPr>
        <w:ind w:left="792"/>
        <w:rPr>
          <w:sz w:val="24"/>
          <w:szCs w:val="32"/>
          <w:rPrChange w:id="226" w:author="Raymond Sidharta" w:date="2023-05-02T09:25:00Z">
            <w:rPr/>
          </w:rPrChange>
        </w:rPr>
      </w:pPr>
    </w:p>
    <w:p w:rsidR="00D72D42" w:rsidRPr="008A2B7B" w:rsidRDefault="00D72D42" w:rsidP="00825197">
      <w:pPr>
        <w:numPr>
          <w:numberingChange w:id="227" w:author="junx" w:date="2009-03-23T16:47:00Z" w:original="%1:2:0:."/>
        </w:numPr>
        <w:ind w:left="792"/>
        <w:rPr>
          <w:sz w:val="24"/>
          <w:szCs w:val="32"/>
          <w:rPrChange w:id="228" w:author="Raymond Sidharta" w:date="2023-05-02T09:25:00Z">
            <w:rPr/>
          </w:rPrChange>
        </w:rPr>
      </w:pPr>
    </w:p>
    <w:p w:rsidR="00D72D42" w:rsidRPr="008A2B7B" w:rsidRDefault="00D72D42">
      <w:pPr>
        <w:numPr>
          <w:numberingChange w:id="229" w:author="junx" w:date="2009-03-23T16:47:00Z" w:original="%1:2:0:."/>
        </w:numPr>
        <w:ind w:left="792"/>
        <w:rPr>
          <w:sz w:val="24"/>
          <w:szCs w:val="32"/>
          <w:rPrChange w:id="230" w:author="Raymond Sidharta" w:date="2023-05-02T09:25:00Z">
            <w:rPr/>
          </w:rPrChange>
        </w:rPr>
        <w:pPrChange w:id="231" w:author="Raymond Sidharta" w:date="2023-05-01T20:09:00Z">
          <w:pPr>
            <w:numPr>
              <w:ilvl w:val="1"/>
              <w:numId w:val="1"/>
            </w:numPr>
            <w:ind w:left="792" w:hanging="432"/>
          </w:pPr>
        </w:pPrChange>
      </w:pPr>
    </w:p>
    <w:p w:rsidR="005C0D47" w:rsidRPr="008A2B7B" w:rsidRDefault="005C0D47" w:rsidP="00E16084">
      <w:pPr>
        <w:numPr>
          <w:numberingChange w:id="232" w:author="junx" w:date="2009-03-23T16:47:00Z" w:original="%1:2:0:."/>
        </w:numPr>
        <w:ind w:left="792"/>
        <w:rPr>
          <w:ins w:id="233" w:author="Raymond Sidharta" w:date="2023-05-02T00:27:00Z"/>
          <w:sz w:val="24"/>
          <w:szCs w:val="32"/>
          <w:rPrChange w:id="234" w:author="Raymond Sidharta" w:date="2023-05-02T09:25:00Z">
            <w:rPr>
              <w:ins w:id="235" w:author="Raymond Sidharta" w:date="2023-05-02T00:27:00Z"/>
            </w:rPr>
          </w:rPrChange>
        </w:rPr>
      </w:pPr>
    </w:p>
    <w:p w:rsidR="00E16084" w:rsidRPr="008A2B7B" w:rsidRDefault="00E16084" w:rsidP="00E16084">
      <w:pPr>
        <w:numPr>
          <w:numberingChange w:id="236" w:author="junx" w:date="2009-03-23T16:47:00Z" w:original="%1:2:0:."/>
        </w:numPr>
        <w:ind w:left="792"/>
        <w:rPr>
          <w:sz w:val="24"/>
          <w:szCs w:val="32"/>
          <w:rPrChange w:id="237" w:author="Raymond Sidharta" w:date="2023-05-02T09:25:00Z">
            <w:rPr/>
          </w:rPrChange>
        </w:rPr>
      </w:pPr>
      <w:ins w:id="238" w:author="Raymond Sidharta" w:date="2023-05-01T20:29:00Z">
        <w:r w:rsidRPr="008A2B7B">
          <w:rPr>
            <w:sz w:val="24"/>
            <w:szCs w:val="32"/>
            <w:rPrChange w:id="239" w:author="Raymond Sidharta" w:date="2023-05-02T09:25:00Z">
              <w:rPr/>
            </w:rPrChange>
          </w:rPr>
          <w:t>Second task is to implement image compression, using the compression algorithms</w:t>
        </w:r>
      </w:ins>
      <w:ins w:id="240" w:author="Raymond Sidharta" w:date="2023-05-01T20:30:00Z">
        <w:r w:rsidRPr="008A2B7B">
          <w:rPr>
            <w:sz w:val="24"/>
            <w:szCs w:val="32"/>
            <w:rPrChange w:id="241" w:author="Raymond Sidharta" w:date="2023-05-02T09:25:00Z">
              <w:rPr/>
            </w:rPrChange>
          </w:rPr>
          <w:t xml:space="preserve"> used in JPEG image. These algorithms consist either lossy and lossless algorithm.</w:t>
        </w:r>
      </w:ins>
    </w:p>
    <w:p w:rsidR="005B38FA" w:rsidRDefault="00C375DB" w:rsidP="005B38FA">
      <w:pPr>
        <w:numPr>
          <w:numberingChange w:id="242" w:author="junx" w:date="2009-03-23T16:47:00Z" w:original="%1:2:0:."/>
        </w:numPr>
        <w:ind w:left="792"/>
        <w:rPr>
          <w:ins w:id="243" w:author="Raymond Sidharta" w:date="2023-05-01T20:34:00Z"/>
        </w:rPr>
      </w:pPr>
      <w:ins w:id="244" w:author="Raymond Sidharta" w:date="2023-05-03T00:51:00Z">
        <w:r w:rsidRPr="00C375DB">
          <w:rPr>
            <w:noProof/>
          </w:rPr>
          <w:drawing>
            <wp:anchor distT="0" distB="0" distL="114300" distR="114300" simplePos="0" relativeHeight="251731968" behindDoc="0" locked="0" layoutInCell="1" allowOverlap="1" wp14:anchorId="044B0671">
              <wp:simplePos x="0" y="0"/>
              <wp:positionH relativeFrom="column">
                <wp:posOffset>3886200</wp:posOffset>
              </wp:positionH>
              <wp:positionV relativeFrom="paragraph">
                <wp:posOffset>101388</wp:posOffset>
              </wp:positionV>
              <wp:extent cx="1324610" cy="1135380"/>
              <wp:effectExtent l="0" t="0" r="8890" b="7620"/>
              <wp:wrapSquare wrapText="bothSides"/>
              <wp:docPr id="20" name="Picture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24610" cy="11353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45" w:author="Raymond Sidharta" w:date="2023-05-03T00:49:00Z">
        <w:r w:rsidR="00DC62E7" w:rsidRPr="00DC62E7">
          <w:rPr>
            <w:noProof/>
          </w:rPr>
          <w:drawing>
            <wp:anchor distT="0" distB="0" distL="114300" distR="114300" simplePos="0" relativeHeight="251730944" behindDoc="0" locked="0" layoutInCell="1" allowOverlap="1" wp14:anchorId="66DE2E3F">
              <wp:simplePos x="0" y="0"/>
              <wp:positionH relativeFrom="column">
                <wp:posOffset>143510</wp:posOffset>
              </wp:positionH>
              <wp:positionV relativeFrom="paragraph">
                <wp:posOffset>108585</wp:posOffset>
              </wp:positionV>
              <wp:extent cx="1283970" cy="1084580"/>
              <wp:effectExtent l="0" t="0" r="0" b="1270"/>
              <wp:wrapSquare wrapText="bothSides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83970" cy="1084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46" w:author="Raymond Sidharta" w:date="2023-05-01T20:36:00Z">
        <w:r w:rsidR="00A37762">
          <w:rPr>
            <w:noProof/>
          </w:rPr>
          <w:drawing>
            <wp:anchor distT="0" distB="0" distL="114300" distR="114300" simplePos="0" relativeHeight="251671552" behindDoc="0" locked="0" layoutInCell="1" allowOverlap="1">
              <wp:simplePos x="0" y="0"/>
              <wp:positionH relativeFrom="column">
                <wp:posOffset>2063115</wp:posOffset>
              </wp:positionH>
              <wp:positionV relativeFrom="paragraph">
                <wp:posOffset>133350</wp:posOffset>
              </wp:positionV>
              <wp:extent cx="1151255" cy="1083945"/>
              <wp:effectExtent l="0" t="0" r="0" b="0"/>
              <wp:wrapSquare wrapText="bothSides"/>
              <wp:docPr id="10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151255" cy="10839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5B38FA" w:rsidRDefault="005B38FA" w:rsidP="005B38FA">
      <w:pPr>
        <w:numPr>
          <w:numberingChange w:id="247" w:author="junx" w:date="2009-03-23T16:47:00Z" w:original="%1:2:0:."/>
        </w:numPr>
        <w:ind w:left="792"/>
        <w:rPr>
          <w:ins w:id="248" w:author="Raymond Sidharta" w:date="2023-05-01T20:34:00Z"/>
        </w:rPr>
      </w:pPr>
    </w:p>
    <w:p w:rsidR="005B38FA" w:rsidRDefault="00733490" w:rsidP="005B38FA">
      <w:pPr>
        <w:numPr>
          <w:numberingChange w:id="249" w:author="junx" w:date="2009-03-23T16:47:00Z" w:original="%1:2:0:."/>
        </w:numPr>
        <w:ind w:left="792"/>
        <w:rPr>
          <w:ins w:id="250" w:author="Raymond Sidharta" w:date="2023-05-01T20:34:00Z"/>
        </w:rPr>
      </w:pPr>
      <w:ins w:id="251" w:author="Raymond Sidharta" w:date="2023-05-01T20:35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8480" behindDoc="0" locked="0" layoutInCell="1" allowOverlap="1">
                  <wp:simplePos x="0" y="0"/>
                  <wp:positionH relativeFrom="column">
                    <wp:posOffset>1484201</wp:posOffset>
                  </wp:positionH>
                  <wp:positionV relativeFrom="paragraph">
                    <wp:posOffset>69215</wp:posOffset>
                  </wp:positionV>
                  <wp:extent cx="539750" cy="497205"/>
                  <wp:effectExtent l="0" t="38100" r="31750" b="55245"/>
                  <wp:wrapNone/>
                  <wp:docPr id="2" name="AutoShap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39750" cy="497205"/>
                          </a:xfrm>
                          <a:prstGeom prst="rightArrow">
                            <a:avLst>
                              <a:gd name="adj1" fmla="val 50000"/>
                              <a:gd name="adj2" fmla="val 27139"/>
                            </a:avLst>
                          </a:prstGeom>
                          <a:solidFill>
                            <a:srgbClr val="FFC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B38FA" w:rsidRPr="007E09D9" w:rsidRDefault="005B38FA" w:rsidP="005B38FA">
                              <w:pPr>
                                <w:rPr>
                                  <w:rFonts w:ascii="Cambria Math" w:hAnsi="Cambria Math"/>
                                  <w:sz w:val="14"/>
                                  <w:szCs w:val="16"/>
                                  <w:rPrChange w:id="252" w:author="Raymond Sidharta" w:date="2023-05-01T20:27:00Z">
                                    <w:rPr/>
                                  </w:rPrChange>
                                </w:rPr>
                              </w:pPr>
                              <w:ins w:id="253" w:author="Raymond Sidharta" w:date="2023-05-01T20:26:00Z">
                                <w:r w:rsidRPr="007E09D9">
                                  <w:rPr>
                                    <w:rFonts w:ascii="Cambria Math" w:hAnsi="Cambria Math"/>
                                    <w:sz w:val="14"/>
                                    <w:szCs w:val="16"/>
                                    <w:rPrChange w:id="254" w:author="Raymond Sidharta" w:date="2023-05-01T20:27:00Z">
                                      <w:rPr>
                                        <w:sz w:val="14"/>
                                        <w:szCs w:val="16"/>
                                      </w:rPr>
                                    </w:rPrChange>
                                  </w:rPr>
                                  <w:t>Encode</w:t>
                                </w:r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AutoShape 8" o:spid="_x0000_s1028" type="#_x0000_t13" style="position:absolute;left:0;text-align:left;margin-left:116.85pt;margin-top:5.45pt;width:42.5pt;height:39.1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" fillcolor="#ffc000">
                  <v:textbox>
                    <w:txbxContent>
                      <w:p w:rsidR="005B38FA" w:rsidRPr="007E09D9" w:rsidRDefault="005B38FA" w:rsidP="005B38FA">
                        <w:pPr>
                          <w:rPr>
                            <w:rFonts w:ascii="Cambria Math" w:hAnsi="Cambria Math"/>
                            <w:sz w:val="14"/>
                            <w:szCs w:val="16"/>
                            <w:rPrChange w:id="255" w:author="Raymond Sidharta" w:date="2023-05-01T20:27:00Z">
                              <w:rPr/>
                            </w:rPrChange>
                          </w:rPr>
                        </w:pPr>
                        <w:ins w:id="256" w:author="Raymond Sidharta" w:date="2023-05-01T20:26:00Z">
                          <w:r w:rsidRPr="007E09D9">
                            <w:rPr>
                              <w:rFonts w:ascii="Cambria Math" w:hAnsi="Cambria Math"/>
                              <w:sz w:val="14"/>
                              <w:szCs w:val="16"/>
                              <w:rPrChange w:id="257" w:author="Raymond Sidharta" w:date="2023-05-01T20:27:00Z">
                                <w:rPr>
                                  <w:sz w:val="14"/>
                                  <w:szCs w:val="16"/>
                                </w:rPr>
                              </w:rPrChange>
                            </w:rPr>
                            <w:t>Encode</w: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  <w:r w:rsidR="005C0D47">
          <w:rPr>
            <w:noProof/>
          </w:rPr>
          <mc:AlternateContent>
            <mc:Choice Requires="wps">
              <w:drawing>
                <wp:anchor distT="0" distB="0" distL="114300" distR="114300" simplePos="0" relativeHeight="251669504" behindDoc="0" locked="0" layoutInCell="1" allowOverlap="1">
                  <wp:simplePos x="0" y="0"/>
                  <wp:positionH relativeFrom="column">
                    <wp:posOffset>3279958</wp:posOffset>
                  </wp:positionH>
                  <wp:positionV relativeFrom="paragraph">
                    <wp:posOffset>64462</wp:posOffset>
                  </wp:positionV>
                  <wp:extent cx="550743" cy="497205"/>
                  <wp:effectExtent l="0" t="38100" r="40005" b="55245"/>
                  <wp:wrapNone/>
                  <wp:docPr id="3" name="AutoShape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0743" cy="497205"/>
                          </a:xfrm>
                          <a:prstGeom prst="rightArrow">
                            <a:avLst>
                              <a:gd name="adj1" fmla="val 50000"/>
                              <a:gd name="adj2" fmla="val 27139"/>
                            </a:avLst>
                          </a:prstGeom>
                          <a:solidFill>
                            <a:srgbClr val="FFC000"/>
                          </a:solidFill>
                          <a:ln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B38FA" w:rsidRPr="007E09D9" w:rsidRDefault="005B38FA" w:rsidP="005B38FA">
                              <w:pPr>
                                <w:rPr>
                                  <w:rFonts w:ascii="Cambria Math" w:hAnsi="Cambria Math"/>
                                  <w:sz w:val="14"/>
                                  <w:szCs w:val="16"/>
                                  <w:rPrChange w:id="258" w:author="Raymond Sidharta" w:date="2023-05-01T20:27:00Z">
                                    <w:rPr/>
                                  </w:rPrChange>
                                </w:rPr>
                              </w:pPr>
                              <w:ins w:id="259" w:author="Raymond Sidharta" w:date="2023-05-01T20:28:00Z">
                                <w:r>
                                  <w:rPr>
                                    <w:rFonts w:ascii="Cambria Math" w:hAnsi="Cambria Math"/>
                                    <w:sz w:val="14"/>
                                    <w:szCs w:val="16"/>
                                  </w:rPr>
                                  <w:t>De</w:t>
                                </w:r>
                              </w:ins>
                              <w:ins w:id="260" w:author="Raymond Sidharta" w:date="2023-05-01T20:26:00Z">
                                <w:r w:rsidRPr="007E09D9">
                                  <w:rPr>
                                    <w:rFonts w:ascii="Cambria Math" w:hAnsi="Cambria Math"/>
                                    <w:sz w:val="14"/>
                                    <w:szCs w:val="16"/>
                                    <w:rPrChange w:id="261" w:author="Raymond Sidharta" w:date="2023-05-01T20:27:00Z">
                                      <w:rPr>
                                        <w:sz w:val="14"/>
                                        <w:szCs w:val="16"/>
                                      </w:rPr>
                                    </w:rPrChange>
                                  </w:rPr>
                                  <w:t>code</w:t>
                                </w:r>
                              </w:ins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shape id="AutoShape 9" o:spid="_x0000_s1029" type="#_x0000_t13" style="position:absolute;left:0;text-align:left;margin-left:258.25pt;margin-top:5.1pt;width:43.35pt;height:39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" adj="16308" fillcolor="#ffc000">
                  <v:textbox>
                    <w:txbxContent>
                      <w:p w:rsidR="005B38FA" w:rsidRPr="007E09D9" w:rsidRDefault="005B38FA" w:rsidP="005B38FA">
                        <w:pPr>
                          <w:rPr>
                            <w:rFonts w:ascii="Cambria Math" w:hAnsi="Cambria Math"/>
                            <w:sz w:val="14"/>
                            <w:szCs w:val="16"/>
                            <w:rPrChange w:id="262" w:author="Raymond Sidharta" w:date="2023-05-01T20:27:00Z">
                              <w:rPr/>
                            </w:rPrChange>
                          </w:rPr>
                        </w:pPr>
                        <w:ins w:id="263" w:author="Raymond Sidharta" w:date="2023-05-01T20:28:00Z">
                          <w:r>
                            <w:rPr>
                              <w:rFonts w:ascii="Cambria Math" w:hAnsi="Cambria Math"/>
                              <w:sz w:val="14"/>
                              <w:szCs w:val="16"/>
                            </w:rPr>
                            <w:t>De</w:t>
                          </w:r>
                        </w:ins>
                        <w:ins w:id="264" w:author="Raymond Sidharta" w:date="2023-05-01T20:26:00Z">
                          <w:r w:rsidRPr="007E09D9">
                            <w:rPr>
                              <w:rFonts w:ascii="Cambria Math" w:hAnsi="Cambria Math"/>
                              <w:sz w:val="14"/>
                              <w:szCs w:val="16"/>
                              <w:rPrChange w:id="265" w:author="Raymond Sidharta" w:date="2023-05-01T20:27:00Z">
                                <w:rPr>
                                  <w:sz w:val="14"/>
                                  <w:szCs w:val="16"/>
                                </w:rPr>
                              </w:rPrChange>
                            </w:rPr>
                            <w:t>code</w: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</w:ins>
    </w:p>
    <w:p w:rsidR="005B38FA" w:rsidRDefault="005B38FA" w:rsidP="005B38FA">
      <w:pPr>
        <w:numPr>
          <w:numberingChange w:id="266" w:author="junx" w:date="2009-03-23T16:47:00Z" w:original="%1:2:0:."/>
        </w:numPr>
        <w:ind w:left="792"/>
        <w:rPr>
          <w:ins w:id="267" w:author="Raymond Sidharta" w:date="2023-05-01T20:34:00Z"/>
        </w:rPr>
      </w:pPr>
    </w:p>
    <w:p w:rsidR="005B38FA" w:rsidRDefault="005B38FA" w:rsidP="005B38FA">
      <w:pPr>
        <w:numPr>
          <w:numberingChange w:id="268" w:author="junx" w:date="2009-03-23T16:47:00Z" w:original="%1:2:0:."/>
        </w:numPr>
        <w:ind w:left="792"/>
        <w:rPr>
          <w:ins w:id="269" w:author="Raymond Sidharta" w:date="2023-05-01T20:34:00Z"/>
        </w:rPr>
      </w:pPr>
    </w:p>
    <w:p w:rsidR="005B38FA" w:rsidRDefault="005B38FA" w:rsidP="005B38FA">
      <w:pPr>
        <w:numPr>
          <w:numberingChange w:id="270" w:author="junx" w:date="2009-03-23T16:47:00Z" w:original="%1:2:0:."/>
        </w:numPr>
        <w:ind w:left="792"/>
        <w:rPr>
          <w:ins w:id="271" w:author="Raymond Sidharta" w:date="2023-05-01T20:34:00Z"/>
        </w:rPr>
      </w:pPr>
    </w:p>
    <w:p w:rsidR="005B38FA" w:rsidRDefault="005B38FA">
      <w:pPr>
        <w:numPr>
          <w:numberingChange w:id="272" w:author="junx" w:date="2009-03-23T16:47:00Z" w:original="%1:2:0:."/>
        </w:numPr>
        <w:rPr>
          <w:ins w:id="273" w:author="Raymond Sidharta" w:date="2023-05-01T20:34:00Z"/>
        </w:rPr>
        <w:pPrChange w:id="274" w:author="Raymond Sidharta" w:date="2023-05-01T20:35:00Z">
          <w:pPr>
            <w:ind w:left="792"/>
          </w:pPr>
        </w:pPrChange>
      </w:pPr>
    </w:p>
    <w:p w:rsidR="008B7590" w:rsidRPr="00DD6CF5" w:rsidRDefault="008B7590">
      <w:pPr>
        <w:numPr>
          <w:ilvl w:val="1"/>
          <w:numId w:val="1"/>
          <w:numberingChange w:id="275" w:author="junx" w:date="2009-03-23T16:47:00Z" w:original="%1:2:0:."/>
        </w:numPr>
        <w:ind w:left="720"/>
        <w:rPr>
          <w:sz w:val="28"/>
          <w:szCs w:val="36"/>
          <w:rPrChange w:id="276" w:author="Raymond Sidharta" w:date="2023-05-02T09:27:00Z">
            <w:rPr/>
          </w:rPrChange>
        </w:rPr>
        <w:pPrChange w:id="277" w:author="Raymond Sidharta" w:date="2023-05-02T09:27:00Z">
          <w:pPr>
            <w:pStyle w:val="Heading2"/>
            <w:numPr>
              <w:numId w:val="1"/>
            </w:numPr>
            <w:ind w:left="360" w:hanging="360"/>
          </w:pPr>
        </w:pPrChange>
      </w:pPr>
      <w:ins w:id="278" w:author="Raymond Sidharta" w:date="2023-05-01T19:26:00Z">
        <w:r w:rsidRPr="00DD6CF5">
          <w:rPr>
            <w:sz w:val="28"/>
            <w:szCs w:val="36"/>
            <w:rPrChange w:id="279" w:author="Raymond Sidharta" w:date="2023-05-02T09:27:00Z">
              <w:rPr/>
            </w:rPrChange>
          </w:rPr>
          <w:t>Development Environment</w:t>
        </w:r>
      </w:ins>
    </w:p>
    <w:p w:rsidR="008B7590" w:rsidRPr="008A2B7B" w:rsidRDefault="00A648F0">
      <w:pPr>
        <w:numPr>
          <w:numberingChange w:id="280" w:author="junx" w:date="2009-03-23T16:47:00Z" w:original="%1:2:0:."/>
        </w:numPr>
        <w:spacing w:line="300" w:lineRule="auto"/>
        <w:ind w:left="720"/>
        <w:rPr>
          <w:sz w:val="24"/>
          <w:rPrChange w:id="281" w:author="Raymond Sidharta" w:date="2023-05-02T09:25:00Z">
            <w:rPr/>
          </w:rPrChange>
        </w:rPr>
        <w:pPrChange w:id="282" w:author="Raymond Sidharta" w:date="2023-05-02T09:25:00Z">
          <w:pPr>
            <w:pStyle w:val="Heading2"/>
            <w:numPr>
              <w:numId w:val="1"/>
            </w:numPr>
            <w:ind w:left="360" w:hanging="360"/>
          </w:pPr>
        </w:pPrChange>
      </w:pPr>
      <w:ins w:id="283" w:author="Raymond Sidharta" w:date="2023-05-01T20:40:00Z">
        <w:r w:rsidRPr="008A2B7B">
          <w:rPr>
            <w:sz w:val="24"/>
            <w:szCs w:val="32"/>
            <w:rPrChange w:id="284" w:author="Raymond Sidharta" w:date="2023-05-02T09:25:00Z">
              <w:rPr/>
            </w:rPrChange>
          </w:rPr>
          <w:t xml:space="preserve">We use </w:t>
        </w:r>
      </w:ins>
      <w:ins w:id="285" w:author="Raymond Sidharta" w:date="2023-05-01T20:41:00Z">
        <w:r w:rsidRPr="008A2B7B">
          <w:rPr>
            <w:sz w:val="24"/>
            <w:szCs w:val="32"/>
            <w:rPrChange w:id="286" w:author="Raymond Sidharta" w:date="2023-05-02T09:25:00Z">
              <w:rPr/>
            </w:rPrChange>
          </w:rPr>
          <w:t>Python 3.11.0 as our programming language</w:t>
        </w:r>
      </w:ins>
      <w:ins w:id="287" w:author="Raymond Sidharta" w:date="2023-05-01T20:42:00Z">
        <w:r w:rsidRPr="008A2B7B">
          <w:rPr>
            <w:sz w:val="24"/>
            <w:szCs w:val="32"/>
            <w:rPrChange w:id="288" w:author="Raymond Sidharta" w:date="2023-05-02T09:25:00Z">
              <w:rPr/>
            </w:rPrChange>
          </w:rPr>
          <w:t xml:space="preserve">, Python’s </w:t>
        </w:r>
        <w:r w:rsidRPr="008A2B7B">
          <w:rPr>
            <w:i/>
            <w:iCs/>
            <w:sz w:val="24"/>
            <w:szCs w:val="32"/>
            <w:rPrChange w:id="289" w:author="Raymond Sidharta" w:date="2023-05-02T09:25:00Z">
              <w:rPr>
                <w:i/>
                <w:iCs/>
              </w:rPr>
            </w:rPrChange>
          </w:rPr>
          <w:t>numpy</w:t>
        </w:r>
        <w:r w:rsidRPr="008A2B7B">
          <w:rPr>
            <w:sz w:val="24"/>
            <w:szCs w:val="32"/>
            <w:rPrChange w:id="290" w:author="Raymond Sidharta" w:date="2023-05-02T09:25:00Z">
              <w:rPr/>
            </w:rPrChange>
          </w:rPr>
          <w:t xml:space="preserve"> to deal with multi-dimension matrices, and </w:t>
        </w:r>
      </w:ins>
      <w:ins w:id="291" w:author="Raymond Sidharta" w:date="2023-05-01T20:43:00Z">
        <w:r w:rsidRPr="008A2B7B">
          <w:rPr>
            <w:sz w:val="24"/>
            <w:szCs w:val="32"/>
            <w:rPrChange w:id="292" w:author="Raymond Sidharta" w:date="2023-05-02T09:25:00Z">
              <w:rPr/>
            </w:rPrChange>
          </w:rPr>
          <w:t xml:space="preserve">Python </w:t>
        </w:r>
        <w:r w:rsidRPr="008A2B7B">
          <w:rPr>
            <w:i/>
            <w:iCs/>
            <w:sz w:val="24"/>
            <w:szCs w:val="32"/>
            <w:rPrChange w:id="293" w:author="Raymond Sidharta" w:date="2023-05-02T09:25:00Z">
              <w:rPr>
                <w:i/>
                <w:iCs/>
              </w:rPr>
            </w:rPrChange>
          </w:rPr>
          <w:t xml:space="preserve">cv2 </w:t>
        </w:r>
        <w:r w:rsidRPr="008A2B7B">
          <w:rPr>
            <w:sz w:val="24"/>
            <w:szCs w:val="32"/>
            <w:rPrChange w:id="294" w:author="Raymond Sidharta" w:date="2023-05-02T09:25:00Z">
              <w:rPr/>
            </w:rPrChange>
          </w:rPr>
          <w:t xml:space="preserve">for </w:t>
        </w:r>
        <w:r w:rsidR="006B5E37" w:rsidRPr="008A2B7B">
          <w:rPr>
            <w:sz w:val="24"/>
            <w:szCs w:val="32"/>
            <w:rPrChange w:id="295" w:author="Raymond Sidharta" w:date="2023-05-02T09:25:00Z">
              <w:rPr/>
            </w:rPrChange>
          </w:rPr>
          <w:t>dealing with images file.</w:t>
        </w:r>
      </w:ins>
      <w:ins w:id="296" w:author="Raymond Sidharta" w:date="2023-05-01T20:44:00Z">
        <w:r w:rsidR="003B0C57" w:rsidRPr="008A2B7B">
          <w:rPr>
            <w:sz w:val="24"/>
            <w:szCs w:val="32"/>
            <w:rPrChange w:id="297" w:author="Raymond Sidharta" w:date="2023-05-02T09:25:00Z">
              <w:rPr/>
            </w:rPrChange>
          </w:rPr>
          <w:t xml:space="preserve"> Some part of our program also use</w:t>
        </w:r>
        <w:r w:rsidR="00916A3E" w:rsidRPr="008A2B7B">
          <w:rPr>
            <w:sz w:val="24"/>
            <w:szCs w:val="32"/>
            <w:rPrChange w:id="298" w:author="Raymond Sidharta" w:date="2023-05-02T09:25:00Z">
              <w:rPr/>
            </w:rPrChange>
          </w:rPr>
          <w:t>s</w:t>
        </w:r>
        <w:r w:rsidR="003B0C57" w:rsidRPr="008A2B7B">
          <w:rPr>
            <w:sz w:val="24"/>
            <w:szCs w:val="32"/>
            <w:rPrChange w:id="299" w:author="Raymond Sidharta" w:date="2023-05-02T09:25:00Z">
              <w:rPr/>
            </w:rPrChange>
          </w:rPr>
          <w:t xml:space="preserve"> Python </w:t>
        </w:r>
        <w:r w:rsidR="003B0C57" w:rsidRPr="008A2B7B">
          <w:rPr>
            <w:i/>
            <w:iCs/>
            <w:sz w:val="24"/>
            <w:szCs w:val="32"/>
            <w:rPrChange w:id="300" w:author="Raymond Sidharta" w:date="2023-05-02T09:25:00Z">
              <w:rPr>
                <w:i/>
                <w:iCs/>
              </w:rPr>
            </w:rPrChange>
          </w:rPr>
          <w:t xml:space="preserve">multiprocessing </w:t>
        </w:r>
        <w:r w:rsidR="003B0C57" w:rsidRPr="008A2B7B">
          <w:rPr>
            <w:sz w:val="24"/>
            <w:szCs w:val="32"/>
            <w:rPrChange w:id="301" w:author="Raymond Sidharta" w:date="2023-05-02T09:25:00Z">
              <w:rPr/>
            </w:rPrChange>
          </w:rPr>
          <w:t>to boost compressing time.</w:t>
        </w:r>
      </w:ins>
    </w:p>
    <w:p w:rsidR="00DD00C2" w:rsidRPr="00DD00C2" w:rsidDel="008B7590" w:rsidRDefault="00DD00C2" w:rsidP="00DD00C2">
      <w:pPr>
        <w:numPr>
          <w:ins w:id="302" w:author="junx" w:date="2009-03-23T16:47:00Z"/>
        </w:numPr>
        <w:spacing w:line="300" w:lineRule="auto"/>
        <w:ind w:left="360"/>
        <w:rPr>
          <w:ins w:id="303" w:author="junx" w:date="2009-03-23T16:47:00Z"/>
          <w:del w:id="304" w:author="Raymond Sidharta" w:date="2023-05-01T19:24:00Z"/>
          <w:sz w:val="24"/>
        </w:rPr>
      </w:pPr>
      <w:ins w:id="305" w:author="junx" w:date="2009-03-23T16:47:00Z">
        <w:del w:id="306" w:author="Raymond Sidharta" w:date="2023-05-01T19:24:00Z">
          <w:r w:rsidRPr="00DD00C2" w:rsidDel="008B7590">
            <w:rPr>
              <w:rFonts w:hint="eastAsia"/>
              <w:sz w:val="24"/>
            </w:rPr>
            <w:delText>内容包括：（这部分内容不要太长，讲清楚即可）</w:delText>
          </w:r>
        </w:del>
      </w:ins>
    </w:p>
    <w:p w:rsidR="00DD00C2" w:rsidRPr="00DD00C2" w:rsidDel="008B7590" w:rsidRDefault="00DD00C2" w:rsidP="00DD00C2">
      <w:pPr>
        <w:numPr>
          <w:ilvl w:val="1"/>
          <w:numId w:val="1"/>
          <w:numberingChange w:id="307" w:author="junx" w:date="2009-03-23T16:48:00Z" w:original="（%2:1:0:）"/>
        </w:numPr>
        <w:spacing w:line="300" w:lineRule="auto"/>
        <w:rPr>
          <w:ins w:id="308" w:author="junx" w:date="2009-03-23T16:47:00Z"/>
          <w:del w:id="309" w:author="Raymond Sidharta" w:date="2023-05-01T19:24:00Z"/>
          <w:sz w:val="24"/>
        </w:rPr>
      </w:pPr>
      <w:ins w:id="310" w:author="junx" w:date="2009-03-23T16:47:00Z">
        <w:del w:id="311" w:author="Raymond Sidharta" w:date="2023-05-01T19:24:00Z">
          <w:r w:rsidRPr="00DD00C2" w:rsidDel="008B7590">
            <w:rPr>
              <w:rFonts w:hint="eastAsia"/>
              <w:sz w:val="24"/>
            </w:rPr>
            <w:delText>选题</w:delText>
          </w:r>
        </w:del>
      </w:ins>
    </w:p>
    <w:p w:rsidR="00DD00C2" w:rsidRPr="00DD00C2" w:rsidDel="008B7590" w:rsidRDefault="00DD00C2" w:rsidP="00DD00C2">
      <w:pPr>
        <w:numPr>
          <w:ilvl w:val="1"/>
          <w:numId w:val="1"/>
          <w:numberingChange w:id="312" w:author="junx" w:date="2009-03-23T16:48:00Z" w:original="（%2:2:0:）"/>
        </w:numPr>
        <w:spacing w:line="300" w:lineRule="auto"/>
        <w:rPr>
          <w:ins w:id="313" w:author="junx" w:date="2009-03-23T16:47:00Z"/>
          <w:del w:id="314" w:author="Raymond Sidharta" w:date="2023-05-01T19:24:00Z"/>
          <w:sz w:val="24"/>
        </w:rPr>
      </w:pPr>
      <w:ins w:id="315" w:author="junx" w:date="2009-03-23T16:47:00Z">
        <w:del w:id="316" w:author="Raymond Sidharta" w:date="2023-05-01T19:24:00Z">
          <w:r w:rsidRPr="00DD00C2" w:rsidDel="008B7590">
            <w:rPr>
              <w:rFonts w:hint="eastAsia"/>
              <w:sz w:val="24"/>
            </w:rPr>
            <w:delText>工作简介，即要做什么事情</w:delText>
          </w:r>
        </w:del>
      </w:ins>
    </w:p>
    <w:p w:rsidR="00DD00C2" w:rsidRPr="00DD00C2" w:rsidDel="008B7590" w:rsidRDefault="00DD00C2" w:rsidP="00DD00C2">
      <w:pPr>
        <w:numPr>
          <w:ilvl w:val="1"/>
          <w:numId w:val="1"/>
          <w:numberingChange w:id="317" w:author="junx" w:date="2009-03-23T16:48:00Z" w:original="（%2:3:0:）"/>
        </w:numPr>
        <w:spacing w:line="300" w:lineRule="auto"/>
        <w:rPr>
          <w:ins w:id="318" w:author="junx" w:date="2009-03-23T16:47:00Z"/>
          <w:del w:id="319" w:author="Raymond Sidharta" w:date="2023-05-01T19:24:00Z"/>
          <w:sz w:val="24"/>
        </w:rPr>
      </w:pPr>
      <w:ins w:id="320" w:author="junx" w:date="2009-03-23T16:47:00Z">
        <w:del w:id="321" w:author="Raymond Sidharta" w:date="2023-05-01T19:24:00Z">
          <w:r w:rsidRPr="00DD00C2" w:rsidDel="008B7590">
            <w:rPr>
              <w:rFonts w:hint="eastAsia"/>
              <w:sz w:val="24"/>
            </w:rPr>
            <w:delText>开发环境及系统运行要求，包括所用的开发工具、开发包、开源库、系统运行要求等</w:delText>
          </w:r>
        </w:del>
      </w:ins>
    </w:p>
    <w:p w:rsidR="000C09D2" w:rsidRDefault="000C09D2" w:rsidP="000C09D2">
      <w:pPr>
        <w:pStyle w:val="Heading2"/>
        <w:numPr>
          <w:ilvl w:val="0"/>
          <w:numId w:val="1"/>
        </w:numPr>
      </w:pPr>
      <w:r>
        <w:rPr>
          <w:rFonts w:hint="eastAsia"/>
        </w:rPr>
        <w:t>Technical Details</w:t>
      </w:r>
    </w:p>
    <w:p w:rsidR="00444396" w:rsidDel="00444E46" w:rsidRDefault="00B00AF5" w:rsidP="00B00AF5">
      <w:pPr>
        <w:numPr>
          <w:ilvl w:val="1"/>
          <w:numId w:val="1"/>
          <w:ins w:id="322" w:author="junx" w:date="2009-03-23T16:48:00Z"/>
        </w:numPr>
        <w:spacing w:line="300" w:lineRule="auto"/>
        <w:rPr>
          <w:del w:id="323" w:author="Raymond Sidharta" w:date="2023-05-01T20:44:00Z"/>
          <w:sz w:val="24"/>
        </w:rPr>
      </w:pPr>
      <w:ins w:id="324" w:author="Raymond Sidharta" w:date="2023-05-01T20:45:00Z">
        <w:r w:rsidRPr="00B26E37">
          <w:rPr>
            <w:sz w:val="28"/>
            <w:szCs w:val="28"/>
            <w:rPrChange w:id="325" w:author="Raymond Sidharta" w:date="2023-05-02T09:27:00Z">
              <w:rPr>
                <w:sz w:val="24"/>
              </w:rPr>
            </w:rPrChange>
          </w:rPr>
          <w:t>Huffman Coding</w:t>
        </w:r>
      </w:ins>
      <w:ins w:id="326" w:author="junx" w:date="2009-03-23T16:48:00Z">
        <w:del w:id="327" w:author="Raymond Sidharta" w:date="2023-05-01T20:44:00Z">
          <w:r w:rsidR="00444396" w:rsidRPr="00444396" w:rsidDel="00916A3E">
            <w:rPr>
              <w:rFonts w:hint="eastAsia"/>
              <w:sz w:val="24"/>
            </w:rPr>
            <w:delText>内容包括：</w:delText>
          </w:r>
        </w:del>
      </w:ins>
    </w:p>
    <w:p w:rsidR="00444E46" w:rsidRDefault="00444E46" w:rsidP="00444E46">
      <w:pPr>
        <w:numPr>
          <w:ilvl w:val="1"/>
          <w:numId w:val="1"/>
          <w:numberingChange w:id="328" w:author="junx" w:date="2009-03-23T16:52:00Z" w:original="（%2:3:0:）"/>
        </w:numPr>
        <w:spacing w:line="300" w:lineRule="auto"/>
        <w:rPr>
          <w:ins w:id="329" w:author="Raymond Sidharta" w:date="2023-05-01T20:53:00Z"/>
          <w:sz w:val="24"/>
        </w:rPr>
      </w:pPr>
    </w:p>
    <w:p w:rsidR="00B00AF5" w:rsidRPr="008A2B7B" w:rsidRDefault="00444E46">
      <w:pPr>
        <w:numPr>
          <w:ins w:id="330" w:author="junx" w:date="2009-03-23T16:48:00Z"/>
        </w:numPr>
        <w:spacing w:line="300" w:lineRule="auto"/>
        <w:ind w:left="792" w:firstLine="558"/>
        <w:rPr>
          <w:ins w:id="331" w:author="Raymond Sidharta" w:date="2023-05-01T20:58:00Z"/>
          <w:sz w:val="24"/>
        </w:rPr>
        <w:pPrChange w:id="332" w:author="Raymond Sidharta" w:date="2023-05-01T21:00:00Z">
          <w:pPr>
            <w:spacing w:line="300" w:lineRule="auto"/>
            <w:ind w:left="792"/>
          </w:pPr>
        </w:pPrChange>
      </w:pPr>
      <w:ins w:id="333" w:author="Raymond Sidharta" w:date="2023-05-01T20:56:00Z">
        <w:r w:rsidRPr="008A2B7B">
          <w:rPr>
            <w:sz w:val="24"/>
          </w:rPr>
          <w:t xml:space="preserve">Huffman coding is a lossless data compression algorithm. </w:t>
        </w:r>
      </w:ins>
      <w:ins w:id="334" w:author="Raymond Sidharta" w:date="2023-05-01T20:57:00Z">
        <w:r w:rsidRPr="008A2B7B">
          <w:rPr>
            <w:sz w:val="24"/>
          </w:rPr>
          <w:t>It was proposed by David A. Huffman in 1950 and is widely used in text or image compression especially for JPEG (</w:t>
        </w:r>
      </w:ins>
      <w:ins w:id="335" w:author="Raymond Sidharta" w:date="2023-05-01T20:58:00Z">
        <w:r w:rsidRPr="008A2B7B">
          <w:rPr>
            <w:sz w:val="24"/>
          </w:rPr>
          <w:t>we will explain JPEG soon).</w:t>
        </w:r>
      </w:ins>
    </w:p>
    <w:p w:rsidR="00444E46" w:rsidRPr="008A2B7B" w:rsidRDefault="00444E46" w:rsidP="00444E46">
      <w:pPr>
        <w:numPr>
          <w:ins w:id="336" w:author="junx" w:date="2009-03-23T16:48:00Z"/>
        </w:numPr>
        <w:spacing w:line="300" w:lineRule="auto"/>
        <w:ind w:left="792" w:firstLine="558"/>
        <w:rPr>
          <w:ins w:id="337" w:author="Raymond Sidharta" w:date="2023-05-01T21:00:00Z"/>
          <w:sz w:val="24"/>
        </w:rPr>
      </w:pPr>
      <w:ins w:id="338" w:author="Raymond Sidharta" w:date="2023-05-01T21:01:00Z">
        <w:r w:rsidRPr="008A2B7B">
          <w:rPr>
            <w:sz w:val="24"/>
          </w:rPr>
          <w:t>Suppose we deal with a t</w:t>
        </w:r>
      </w:ins>
      <w:ins w:id="339" w:author="Raymond Sidharta" w:date="2023-05-01T21:02:00Z">
        <w:r w:rsidRPr="008A2B7B">
          <w:rPr>
            <w:sz w:val="24"/>
          </w:rPr>
          <w:t xml:space="preserve">ext file. </w:t>
        </w:r>
      </w:ins>
      <w:ins w:id="340" w:author="Raymond Sidharta" w:date="2023-05-01T20:58:00Z">
        <w:r w:rsidRPr="008A2B7B">
          <w:rPr>
            <w:sz w:val="24"/>
          </w:rPr>
          <w:t xml:space="preserve">We know that each character is </w:t>
        </w:r>
      </w:ins>
      <w:ins w:id="341" w:author="Raymond Sidharta" w:date="2023-05-01T21:02:00Z">
        <w:r w:rsidR="00F67537" w:rsidRPr="008A2B7B">
          <w:rPr>
            <w:sz w:val="24"/>
          </w:rPr>
          <w:t xml:space="preserve">actually </w:t>
        </w:r>
      </w:ins>
      <w:ins w:id="342" w:author="Raymond Sidharta" w:date="2023-05-01T20:58:00Z">
        <w:r w:rsidRPr="008A2B7B">
          <w:rPr>
            <w:sz w:val="24"/>
          </w:rPr>
          <w:t xml:space="preserve">a sequence of 0’s and 1’s and stores using 8-bits </w:t>
        </w:r>
      </w:ins>
      <w:ins w:id="343" w:author="Raymond Sidharta" w:date="2023-05-01T20:59:00Z">
        <w:r w:rsidRPr="008A2B7B">
          <w:rPr>
            <w:sz w:val="24"/>
          </w:rPr>
          <w:t xml:space="preserve">or 1-byte. This mechanism is called </w:t>
        </w:r>
        <w:r w:rsidRPr="008A2B7B">
          <w:rPr>
            <w:i/>
            <w:iCs/>
            <w:sz w:val="24"/>
          </w:rPr>
          <w:t>fixed-length encoding</w:t>
        </w:r>
        <w:r w:rsidRPr="008A2B7B">
          <w:rPr>
            <w:sz w:val="24"/>
          </w:rPr>
          <w:t xml:space="preserve">, because each character uses the same number of fixed-bit storage. </w:t>
        </w:r>
      </w:ins>
    </w:p>
    <w:p w:rsidR="00EA6303" w:rsidRPr="008A2B7B" w:rsidRDefault="00444E46" w:rsidP="00444E46">
      <w:pPr>
        <w:numPr>
          <w:ins w:id="344" w:author="junx" w:date="2009-03-23T16:48:00Z"/>
        </w:numPr>
        <w:spacing w:line="300" w:lineRule="auto"/>
        <w:ind w:left="792" w:firstLine="558"/>
        <w:rPr>
          <w:ins w:id="345" w:author="Raymond Sidharta" w:date="2023-05-01T21:07:00Z"/>
          <w:sz w:val="24"/>
        </w:rPr>
      </w:pPr>
      <w:ins w:id="346" w:author="Raymond Sidharta" w:date="2023-05-01T21:00:00Z">
        <w:r w:rsidRPr="008A2B7B">
          <w:rPr>
            <w:sz w:val="24"/>
          </w:rPr>
          <w:t xml:space="preserve">The problem is, can we </w:t>
        </w:r>
      </w:ins>
      <w:ins w:id="347" w:author="Raymond Sidharta" w:date="2023-05-01T21:01:00Z">
        <w:r w:rsidRPr="008A2B7B">
          <w:rPr>
            <w:sz w:val="24"/>
          </w:rPr>
          <w:t xml:space="preserve">represent each of those characters with shorter </w:t>
        </w:r>
        <w:r w:rsidRPr="008A2B7B">
          <w:rPr>
            <w:sz w:val="24"/>
          </w:rPr>
          <w:lastRenderedPageBreak/>
          <w:t>bits, in order to reduce the amount of space required to store the text</w:t>
        </w:r>
      </w:ins>
      <w:ins w:id="348" w:author="Raymond Sidharta" w:date="2023-05-01T21:02:00Z">
        <w:r w:rsidR="00852139" w:rsidRPr="008A2B7B">
          <w:rPr>
            <w:sz w:val="24"/>
          </w:rPr>
          <w:t xml:space="preserve"> or save the ba</w:t>
        </w:r>
      </w:ins>
      <w:ins w:id="349" w:author="Raymond Sidharta" w:date="2023-05-01T21:03:00Z">
        <w:r w:rsidR="00852139" w:rsidRPr="008A2B7B">
          <w:rPr>
            <w:sz w:val="24"/>
          </w:rPr>
          <w:t>ndwidth if we want to transmit the data? With Huffman coding, we c</w:t>
        </w:r>
      </w:ins>
      <w:ins w:id="350" w:author="Raymond Sidharta" w:date="2023-05-01T21:04:00Z">
        <w:r w:rsidR="00852139" w:rsidRPr="008A2B7B">
          <w:rPr>
            <w:sz w:val="24"/>
          </w:rPr>
          <w:t>an do a</w:t>
        </w:r>
      </w:ins>
      <w:ins w:id="351" w:author="Raymond Sidharta" w:date="2023-05-01T21:03:00Z">
        <w:r w:rsidR="00852139" w:rsidRPr="008A2B7B">
          <w:rPr>
            <w:sz w:val="24"/>
          </w:rPr>
          <w:t xml:space="preserve">ll of these tasks! Huffman </w:t>
        </w:r>
      </w:ins>
      <w:ins w:id="352" w:author="Raymond Sidharta" w:date="2023-05-01T21:04:00Z">
        <w:r w:rsidR="00852139" w:rsidRPr="008A2B7B">
          <w:rPr>
            <w:sz w:val="24"/>
          </w:rPr>
          <w:t xml:space="preserve">coding is so called </w:t>
        </w:r>
        <w:r w:rsidR="00852139" w:rsidRPr="008A2B7B">
          <w:rPr>
            <w:i/>
            <w:iCs/>
            <w:sz w:val="24"/>
          </w:rPr>
          <w:t>variable-length encoding</w:t>
        </w:r>
        <w:r w:rsidR="00852139" w:rsidRPr="008A2B7B">
          <w:rPr>
            <w:sz w:val="24"/>
          </w:rPr>
          <w:t xml:space="preserve"> since each character is represented with different length of bits.</w:t>
        </w:r>
      </w:ins>
      <w:ins w:id="353" w:author="Raymond Sidharta" w:date="2023-05-01T21:05:00Z">
        <w:r w:rsidR="007502FE" w:rsidRPr="008A2B7B">
          <w:rPr>
            <w:sz w:val="24"/>
          </w:rPr>
          <w:t xml:space="preserve"> We exploit some characters that occur more frequently in comparison to others. </w:t>
        </w:r>
      </w:ins>
      <w:ins w:id="354" w:author="Raymond Sidharta" w:date="2023-05-01T21:06:00Z">
        <w:r w:rsidR="007502FE" w:rsidRPr="008A2B7B">
          <w:rPr>
            <w:sz w:val="24"/>
          </w:rPr>
          <w:t>The more frequent it occurs, the shorter its bits</w:t>
        </w:r>
        <w:r w:rsidR="004B306F" w:rsidRPr="008A2B7B">
          <w:rPr>
            <w:sz w:val="24"/>
          </w:rPr>
          <w:t xml:space="preserve"> length</w:t>
        </w:r>
      </w:ins>
      <w:ins w:id="355" w:author="Raymond Sidharta" w:date="2023-05-01T21:14:00Z">
        <w:r w:rsidR="00EB38D4" w:rsidRPr="008A2B7B">
          <w:rPr>
            <w:sz w:val="24"/>
          </w:rPr>
          <w:t>, vice versa.</w:t>
        </w:r>
      </w:ins>
    </w:p>
    <w:p w:rsidR="005F4761" w:rsidRPr="008A2B7B" w:rsidRDefault="00EA6303" w:rsidP="00444E46">
      <w:pPr>
        <w:numPr>
          <w:ins w:id="356" w:author="junx" w:date="2009-03-23T16:48:00Z"/>
        </w:numPr>
        <w:spacing w:line="300" w:lineRule="auto"/>
        <w:ind w:left="792" w:firstLine="558"/>
        <w:rPr>
          <w:ins w:id="357" w:author="Raymond Sidharta" w:date="2023-05-01T21:12:00Z"/>
          <w:sz w:val="24"/>
        </w:rPr>
      </w:pPr>
      <w:ins w:id="358" w:author="Raymond Sidharta" w:date="2023-05-01T21:07:00Z">
        <w:r w:rsidRPr="008A2B7B">
          <w:rPr>
            <w:sz w:val="24"/>
          </w:rPr>
          <w:t xml:space="preserve">Let’s take an example. Suppose </w:t>
        </w:r>
      </w:ins>
      <w:ins w:id="359" w:author="Raymond Sidharta" w:date="2023-05-01T21:08:00Z">
        <w:r w:rsidRPr="008A2B7B">
          <w:rPr>
            <w:sz w:val="24"/>
          </w:rPr>
          <w:t xml:space="preserve">we have a text consists of just 4 characters: a, b, c, d. </w:t>
        </w:r>
        <w:r w:rsidR="00A13FA7" w:rsidRPr="008A2B7B">
          <w:rPr>
            <w:sz w:val="24"/>
          </w:rPr>
          <w:t>If we are too greedy</w:t>
        </w:r>
      </w:ins>
      <w:ins w:id="360" w:author="Raymond Sidharta" w:date="2023-05-01T21:09:00Z">
        <w:r w:rsidR="00A13FA7" w:rsidRPr="008A2B7B">
          <w:rPr>
            <w:sz w:val="24"/>
          </w:rPr>
          <w:t>, with Huffman we can just represent t</w:t>
        </w:r>
      </w:ins>
      <w:ins w:id="361" w:author="Raymond Sidharta" w:date="2023-05-01T21:10:00Z">
        <w:r w:rsidR="00A13FA7" w:rsidRPr="008A2B7B">
          <w:rPr>
            <w:sz w:val="24"/>
          </w:rPr>
          <w:t xml:space="preserve">hose characters with bits as short as we can, e.g. a = 0; b = 1; c = 10; d = </w:t>
        </w:r>
      </w:ins>
      <w:ins w:id="362" w:author="Raymond Sidharta" w:date="2023-05-01T21:11:00Z">
        <w:r w:rsidR="006A189C" w:rsidRPr="008A2B7B">
          <w:rPr>
            <w:sz w:val="24"/>
          </w:rPr>
          <w:t>01</w:t>
        </w:r>
      </w:ins>
      <w:ins w:id="363" w:author="Raymond Sidharta" w:date="2023-05-01T21:10:00Z">
        <w:r w:rsidR="00A13FA7" w:rsidRPr="008A2B7B">
          <w:rPr>
            <w:sz w:val="24"/>
          </w:rPr>
          <w:t>.</w:t>
        </w:r>
        <w:r w:rsidR="006A189C" w:rsidRPr="008A2B7B">
          <w:rPr>
            <w:sz w:val="24"/>
          </w:rPr>
          <w:t xml:space="preserve"> Seems like we </w:t>
        </w:r>
      </w:ins>
      <w:ins w:id="364" w:author="Raymond Sidharta" w:date="2023-05-01T21:19:00Z">
        <w:r w:rsidR="00601516" w:rsidRPr="008A2B7B">
          <w:rPr>
            <w:sz w:val="24"/>
          </w:rPr>
          <w:t xml:space="preserve">are </w:t>
        </w:r>
      </w:ins>
      <w:ins w:id="365" w:author="Raymond Sidharta" w:date="2023-05-01T21:10:00Z">
        <w:r w:rsidR="006A189C" w:rsidRPr="008A2B7B">
          <w:rPr>
            <w:sz w:val="24"/>
          </w:rPr>
          <w:t>done</w:t>
        </w:r>
      </w:ins>
      <w:ins w:id="366" w:author="Raymond Sidharta" w:date="2023-05-01T21:11:00Z">
        <w:r w:rsidR="006A189C" w:rsidRPr="008A2B7B">
          <w:rPr>
            <w:sz w:val="24"/>
          </w:rPr>
          <w:t xml:space="preserve">, but the problem occurs when we want to decode the bits. Bit stream 0010 can be decoded as aaba, aac, </w:t>
        </w:r>
      </w:ins>
      <w:ins w:id="367" w:author="Raymond Sidharta" w:date="2023-05-01T21:12:00Z">
        <w:r w:rsidR="006A189C" w:rsidRPr="008A2B7B">
          <w:rPr>
            <w:sz w:val="24"/>
          </w:rPr>
          <w:t>and ada.</w:t>
        </w:r>
        <w:r w:rsidR="005F4761" w:rsidRPr="008A2B7B">
          <w:rPr>
            <w:sz w:val="24"/>
          </w:rPr>
          <w:t xml:space="preserve"> This leads to ambiguity.</w:t>
        </w:r>
      </w:ins>
    </w:p>
    <w:p w:rsidR="007D467E" w:rsidRPr="008A2B7B" w:rsidRDefault="005F4761" w:rsidP="007D467E">
      <w:pPr>
        <w:numPr>
          <w:ins w:id="368" w:author="junx" w:date="2009-03-23T16:48:00Z"/>
        </w:numPr>
        <w:spacing w:line="300" w:lineRule="auto"/>
        <w:ind w:left="792" w:firstLine="558"/>
        <w:rPr>
          <w:ins w:id="369" w:author="Raymond Sidharta" w:date="2023-05-01T21:34:00Z"/>
          <w:sz w:val="24"/>
        </w:rPr>
      </w:pPr>
      <w:ins w:id="370" w:author="Raymond Sidharta" w:date="2023-05-01T21:12:00Z">
        <w:r w:rsidRPr="008A2B7B">
          <w:rPr>
            <w:sz w:val="24"/>
          </w:rPr>
          <w:t>To solve this problem, Huffman coding obeys</w:t>
        </w:r>
      </w:ins>
      <w:ins w:id="371" w:author="Raymond Sidharta" w:date="2023-05-01T21:04:00Z">
        <w:r w:rsidR="00852139" w:rsidRPr="008A2B7B">
          <w:rPr>
            <w:sz w:val="24"/>
          </w:rPr>
          <w:t xml:space="preserve"> </w:t>
        </w:r>
      </w:ins>
      <w:ins w:id="372" w:author="Raymond Sidharta" w:date="2023-05-01T21:12:00Z">
        <w:r w:rsidRPr="008A2B7B">
          <w:rPr>
            <w:sz w:val="24"/>
          </w:rPr>
          <w:t>prefix rule</w:t>
        </w:r>
      </w:ins>
      <w:ins w:id="373" w:author="Raymond Sidharta" w:date="2023-05-01T21:13:00Z">
        <w:r w:rsidRPr="008A2B7B">
          <w:rPr>
            <w:sz w:val="24"/>
          </w:rPr>
          <w:t xml:space="preserve"> to ensures that the code assigned to the character is not treated as a prefix of the code assigned to any other character.</w:t>
        </w:r>
      </w:ins>
      <w:ins w:id="374" w:author="Raymond Sidharta" w:date="2023-05-01T21:23:00Z">
        <w:r w:rsidR="007D467E" w:rsidRPr="008A2B7B">
          <w:rPr>
            <w:sz w:val="24"/>
          </w:rPr>
          <w:t xml:space="preserve"> </w:t>
        </w:r>
      </w:ins>
      <w:ins w:id="375" w:author="Raymond Sidharta" w:date="2023-05-01T21:26:00Z">
        <w:r w:rsidR="007D467E" w:rsidRPr="008A2B7B">
          <w:rPr>
            <w:sz w:val="24"/>
          </w:rPr>
          <w:t xml:space="preserve">We can assure </w:t>
        </w:r>
      </w:ins>
      <w:ins w:id="376" w:author="Raymond Sidharta" w:date="2023-05-01T21:27:00Z">
        <w:r w:rsidR="007D467E" w:rsidRPr="008A2B7B">
          <w:rPr>
            <w:sz w:val="24"/>
          </w:rPr>
          <w:t>the prefix rule by creating Huffman tree from input characters.</w:t>
        </w:r>
      </w:ins>
      <w:ins w:id="377" w:author="Raymond Sidharta" w:date="2023-05-01T21:28:00Z">
        <w:r w:rsidR="00B22FAB" w:rsidRPr="008A2B7B">
          <w:rPr>
            <w:sz w:val="24"/>
          </w:rPr>
          <w:t xml:space="preserve"> Here is the pseudo-code for Huffman coding algorithm.</w:t>
        </w:r>
      </w:ins>
    </w:p>
    <w:p w:rsidR="00FD20EC" w:rsidRPr="00F57D6B" w:rsidRDefault="00FD20EC">
      <w:pPr>
        <w:numPr>
          <w:ins w:id="378" w:author="junx" w:date="2009-03-23T16:48:00Z"/>
        </w:numPr>
        <w:ind w:left="372" w:firstLine="420"/>
        <w:rPr>
          <w:ins w:id="379" w:author="Raymond Sidharta" w:date="2023-05-01T21:35:00Z"/>
          <w:rFonts w:ascii="Consolas" w:hAnsi="Consolas"/>
          <w:sz w:val="18"/>
          <w:szCs w:val="18"/>
          <w:rPrChange w:id="380" w:author="Raymond Sidharta" w:date="2023-05-01T21:53:00Z">
            <w:rPr>
              <w:ins w:id="381" w:author="Raymond Sidharta" w:date="2023-05-01T21:35:00Z"/>
              <w:sz w:val="24"/>
            </w:rPr>
          </w:rPrChange>
        </w:rPr>
        <w:pPrChange w:id="382" w:author="Raymond Sidharta" w:date="2023-05-01T22:01:00Z">
          <w:pPr>
            <w:spacing w:line="300" w:lineRule="auto"/>
            <w:ind w:left="372" w:firstLine="420"/>
          </w:pPr>
        </w:pPrChange>
      </w:pPr>
      <w:ins w:id="383" w:author="Raymond Sidharta" w:date="2023-05-01T21:35:00Z">
        <w:r w:rsidRPr="00F57D6B">
          <w:rPr>
            <w:rFonts w:ascii="Consolas" w:hAnsi="Consolas"/>
            <w:b/>
            <w:bCs/>
            <w:sz w:val="18"/>
            <w:szCs w:val="18"/>
            <w:rPrChange w:id="384" w:author="Raymond Sidharta" w:date="2023-05-01T21:53:00Z">
              <w:rPr>
                <w:sz w:val="24"/>
              </w:rPr>
            </w:rPrChange>
          </w:rPr>
          <w:t>procedure</w:t>
        </w:r>
        <w:r w:rsidRPr="00F57D6B">
          <w:rPr>
            <w:rFonts w:ascii="Consolas" w:hAnsi="Consolas"/>
            <w:sz w:val="18"/>
            <w:szCs w:val="18"/>
            <w:rPrChange w:id="385" w:author="Raymond Sidharta" w:date="2023-05-01T21:53:00Z">
              <w:rPr>
                <w:sz w:val="24"/>
              </w:rPr>
            </w:rPrChange>
          </w:rPr>
          <w:t xml:space="preserve"> Huffman</w:t>
        </w:r>
      </w:ins>
      <w:ins w:id="386" w:author="Raymond Sidharta" w:date="2023-05-01T21:42:00Z">
        <w:r w:rsidR="00042335" w:rsidRPr="00F57D6B">
          <w:rPr>
            <w:rFonts w:ascii="Consolas" w:hAnsi="Consolas"/>
            <w:sz w:val="18"/>
            <w:szCs w:val="18"/>
            <w:rPrChange w:id="387" w:author="Raymond Sidharta" w:date="2023-05-01T21:53:00Z">
              <w:rPr>
                <w:sz w:val="24"/>
              </w:rPr>
            </w:rPrChange>
          </w:rPr>
          <w:t>Tree</w:t>
        </w:r>
      </w:ins>
      <w:ins w:id="388" w:author="Raymond Sidharta" w:date="2023-05-01T21:35:00Z">
        <w:r w:rsidRPr="00F57D6B">
          <w:rPr>
            <w:rFonts w:ascii="Consolas" w:hAnsi="Consolas"/>
            <w:sz w:val="18"/>
            <w:szCs w:val="18"/>
            <w:rPrChange w:id="389" w:author="Raymond Sidharta" w:date="2023-05-01T21:53:00Z">
              <w:rPr>
                <w:sz w:val="24"/>
              </w:rPr>
            </w:rPrChange>
          </w:rPr>
          <w:t xml:space="preserve"> (</w:t>
        </w:r>
        <w:r w:rsidRPr="0072738C">
          <w:rPr>
            <w:rFonts w:ascii="Consolas" w:hAnsi="Consolas"/>
            <w:i/>
            <w:iCs/>
            <w:sz w:val="18"/>
            <w:szCs w:val="18"/>
            <w:rPrChange w:id="390" w:author="Raymond Sidharta" w:date="2023-05-01T22:00:00Z">
              <w:rPr>
                <w:sz w:val="24"/>
              </w:rPr>
            </w:rPrChange>
          </w:rPr>
          <w:t>t</w:t>
        </w:r>
        <w:r w:rsidRPr="00F57D6B">
          <w:rPr>
            <w:rFonts w:ascii="Consolas" w:hAnsi="Consolas"/>
            <w:sz w:val="18"/>
            <w:szCs w:val="18"/>
            <w:rPrChange w:id="391" w:author="Raymond Sidharta" w:date="2023-05-01T21:53:00Z">
              <w:rPr>
                <w:sz w:val="24"/>
              </w:rPr>
            </w:rPrChange>
          </w:rPr>
          <w:t>):</w:t>
        </w:r>
      </w:ins>
    </w:p>
    <w:p w:rsidR="00FD20EC" w:rsidRPr="00F57D6B" w:rsidRDefault="00FD20EC">
      <w:pPr>
        <w:numPr>
          <w:ins w:id="392" w:author="junx" w:date="2009-03-23T16:48:00Z"/>
        </w:numPr>
        <w:ind w:left="372" w:firstLine="420"/>
        <w:rPr>
          <w:ins w:id="393" w:author="Raymond Sidharta" w:date="2023-05-01T21:36:00Z"/>
          <w:rFonts w:ascii="Consolas" w:hAnsi="Consolas"/>
          <w:sz w:val="18"/>
          <w:szCs w:val="18"/>
          <w:rPrChange w:id="394" w:author="Raymond Sidharta" w:date="2023-05-01T21:53:00Z">
            <w:rPr>
              <w:ins w:id="395" w:author="Raymond Sidharta" w:date="2023-05-01T21:36:00Z"/>
              <w:sz w:val="24"/>
            </w:rPr>
          </w:rPrChange>
        </w:rPr>
        <w:pPrChange w:id="396" w:author="Raymond Sidharta" w:date="2023-05-01T22:01:00Z">
          <w:pPr>
            <w:spacing w:line="300" w:lineRule="auto"/>
            <w:ind w:left="372" w:firstLine="420"/>
          </w:pPr>
        </w:pPrChange>
      </w:pPr>
      <w:ins w:id="397" w:author="Raymond Sidharta" w:date="2023-05-01T21:35:00Z">
        <w:r w:rsidRPr="00F57D6B">
          <w:rPr>
            <w:rFonts w:ascii="Consolas" w:hAnsi="Consolas"/>
            <w:sz w:val="18"/>
            <w:szCs w:val="18"/>
            <w:rPrChange w:id="398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399" w:author="Raymond Sidharta" w:date="2023-05-01T21:53:00Z">
              <w:rPr>
                <w:sz w:val="24"/>
              </w:rPr>
            </w:rPrChange>
          </w:rPr>
          <w:tab/>
        </w:r>
      </w:ins>
      <w:ins w:id="400" w:author="Raymond Sidharta" w:date="2023-05-01T21:36:00Z">
        <w:r w:rsidRPr="00F57D6B">
          <w:rPr>
            <w:rFonts w:ascii="Consolas" w:hAnsi="Consolas"/>
            <w:i/>
            <w:iCs/>
            <w:sz w:val="18"/>
            <w:szCs w:val="18"/>
            <w:rPrChange w:id="401" w:author="Raymond Sidharta" w:date="2023-05-01T21:53:00Z">
              <w:rPr>
                <w:sz w:val="24"/>
              </w:rPr>
            </w:rPrChange>
          </w:rPr>
          <w:t>t</w:t>
        </w:r>
        <w:r w:rsidRPr="00F57D6B">
          <w:rPr>
            <w:rFonts w:ascii="Consolas" w:hAnsi="Consolas"/>
            <w:sz w:val="18"/>
            <w:szCs w:val="18"/>
            <w:rPrChange w:id="402" w:author="Raymond Sidharta" w:date="2023-05-01T21:53:00Z">
              <w:rPr>
                <w:sz w:val="24"/>
              </w:rPr>
            </w:rPrChange>
          </w:rPr>
          <w:t xml:space="preserve"> is a text file</w:t>
        </w:r>
      </w:ins>
    </w:p>
    <w:p w:rsidR="00FD20EC" w:rsidRPr="00F57D6B" w:rsidRDefault="00FD20EC">
      <w:pPr>
        <w:numPr>
          <w:ins w:id="403" w:author="junx" w:date="2009-03-23T16:48:00Z"/>
        </w:numPr>
        <w:ind w:left="372" w:firstLine="420"/>
        <w:rPr>
          <w:ins w:id="404" w:author="Raymond Sidharta" w:date="2023-05-01T21:39:00Z"/>
          <w:rFonts w:ascii="Consolas" w:hAnsi="Consolas"/>
          <w:sz w:val="18"/>
          <w:szCs w:val="18"/>
          <w:rPrChange w:id="405" w:author="Raymond Sidharta" w:date="2023-05-01T21:53:00Z">
            <w:rPr>
              <w:ins w:id="406" w:author="Raymond Sidharta" w:date="2023-05-01T21:39:00Z"/>
              <w:sz w:val="24"/>
            </w:rPr>
          </w:rPrChange>
        </w:rPr>
        <w:pPrChange w:id="407" w:author="Raymond Sidharta" w:date="2023-05-01T22:01:00Z">
          <w:pPr>
            <w:spacing w:line="300" w:lineRule="auto"/>
            <w:ind w:left="372" w:firstLine="420"/>
          </w:pPr>
        </w:pPrChange>
      </w:pPr>
      <w:ins w:id="408" w:author="Raymond Sidharta" w:date="2023-05-01T21:36:00Z">
        <w:r w:rsidRPr="00F57D6B">
          <w:rPr>
            <w:rFonts w:ascii="Consolas" w:hAnsi="Consolas"/>
            <w:sz w:val="18"/>
            <w:szCs w:val="18"/>
            <w:rPrChange w:id="409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410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i/>
            <w:iCs/>
            <w:sz w:val="18"/>
            <w:szCs w:val="18"/>
            <w:rPrChange w:id="411" w:author="Raymond Sidharta" w:date="2023-05-01T21:53:00Z">
              <w:rPr>
                <w:sz w:val="24"/>
              </w:rPr>
            </w:rPrChange>
          </w:rPr>
          <w:t>d</w:t>
        </w:r>
        <w:r w:rsidRPr="00F57D6B">
          <w:rPr>
            <w:rFonts w:ascii="Consolas" w:hAnsi="Consolas"/>
            <w:sz w:val="18"/>
            <w:szCs w:val="18"/>
            <w:rPrChange w:id="412" w:author="Raymond Sidharta" w:date="2023-05-01T21:53:00Z">
              <w:rPr>
                <w:sz w:val="24"/>
              </w:rPr>
            </w:rPrChange>
          </w:rPr>
          <w:t xml:space="preserve"> is</w:t>
        </w:r>
      </w:ins>
      <w:ins w:id="413" w:author="Raymond Sidharta" w:date="2023-05-01T21:37:00Z">
        <w:r w:rsidRPr="00F57D6B">
          <w:rPr>
            <w:rFonts w:ascii="Consolas" w:hAnsi="Consolas"/>
            <w:sz w:val="18"/>
            <w:szCs w:val="18"/>
            <w:rPrChange w:id="414" w:author="Raymond Sidharta" w:date="2023-05-01T21:53:00Z">
              <w:rPr>
                <w:sz w:val="24"/>
              </w:rPr>
            </w:rPrChange>
          </w:rPr>
          <w:t xml:space="preserve"> python dictionary</w:t>
        </w:r>
      </w:ins>
      <w:ins w:id="415" w:author="Raymond Sidharta" w:date="2023-05-01T21:38:00Z">
        <w:r w:rsidRPr="00F57D6B">
          <w:rPr>
            <w:rFonts w:ascii="Consolas" w:hAnsi="Consolas"/>
            <w:sz w:val="18"/>
            <w:szCs w:val="18"/>
            <w:rPrChange w:id="416" w:author="Raymond Sidharta" w:date="2023-05-01T21:53:00Z">
              <w:rPr>
                <w:sz w:val="24"/>
              </w:rPr>
            </w:rPrChange>
          </w:rPr>
          <w:t xml:space="preserve"> </w:t>
        </w:r>
      </w:ins>
      <w:ins w:id="417" w:author="Raymond Sidharta" w:date="2023-05-01T21:59:00Z">
        <w:r w:rsidR="00237331">
          <w:rPr>
            <w:rFonts w:ascii="Consolas" w:hAnsi="Consolas"/>
            <w:sz w:val="18"/>
            <w:szCs w:val="18"/>
          </w:rPr>
          <w:t xml:space="preserve">with format </w:t>
        </w:r>
      </w:ins>
      <w:ins w:id="418" w:author="Raymond Sidharta" w:date="2023-05-01T21:38:00Z">
        <w:r w:rsidRPr="00F57D6B">
          <w:rPr>
            <w:rFonts w:ascii="Consolas" w:hAnsi="Consolas"/>
            <w:sz w:val="18"/>
            <w:szCs w:val="18"/>
            <w:rPrChange w:id="419" w:author="Raymond Sidharta" w:date="2023-05-01T21:53:00Z">
              <w:rPr>
                <w:sz w:val="24"/>
              </w:rPr>
            </w:rPrChange>
          </w:rPr>
          <w:t>{char : frequency}</w:t>
        </w:r>
      </w:ins>
    </w:p>
    <w:p w:rsidR="008C686B" w:rsidRPr="00F57D6B" w:rsidRDefault="008C686B">
      <w:pPr>
        <w:numPr>
          <w:ins w:id="420" w:author="junx" w:date="2009-03-23T16:48:00Z"/>
        </w:numPr>
        <w:ind w:left="372" w:firstLine="420"/>
        <w:rPr>
          <w:ins w:id="421" w:author="Raymond Sidharta" w:date="2023-05-01T21:47:00Z"/>
          <w:rFonts w:ascii="Consolas" w:hAnsi="Consolas"/>
          <w:sz w:val="18"/>
          <w:szCs w:val="18"/>
          <w:rPrChange w:id="422" w:author="Raymond Sidharta" w:date="2023-05-01T21:53:00Z">
            <w:rPr>
              <w:ins w:id="423" w:author="Raymond Sidharta" w:date="2023-05-01T21:47:00Z"/>
              <w:sz w:val="24"/>
            </w:rPr>
          </w:rPrChange>
        </w:rPr>
        <w:pPrChange w:id="424" w:author="Raymond Sidharta" w:date="2023-05-01T22:01:00Z">
          <w:pPr>
            <w:spacing w:line="300" w:lineRule="auto"/>
            <w:ind w:left="372" w:firstLine="420"/>
          </w:pPr>
        </w:pPrChange>
      </w:pPr>
      <w:ins w:id="425" w:author="Raymond Sidharta" w:date="2023-05-01T21:39:00Z">
        <w:r w:rsidRPr="00F57D6B">
          <w:rPr>
            <w:rFonts w:ascii="Consolas" w:hAnsi="Consolas"/>
            <w:sz w:val="18"/>
            <w:szCs w:val="18"/>
            <w:rPrChange w:id="426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427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i/>
            <w:iCs/>
            <w:sz w:val="18"/>
            <w:szCs w:val="18"/>
            <w:rPrChange w:id="428" w:author="Raymond Sidharta" w:date="2023-05-01T21:53:00Z">
              <w:rPr>
                <w:sz w:val="24"/>
              </w:rPr>
            </w:rPrChange>
          </w:rPr>
          <w:t>q</w:t>
        </w:r>
        <w:r w:rsidRPr="00F57D6B">
          <w:rPr>
            <w:rFonts w:ascii="Consolas" w:hAnsi="Consolas"/>
            <w:sz w:val="18"/>
            <w:szCs w:val="18"/>
            <w:rPrChange w:id="429" w:author="Raymond Sidharta" w:date="2023-05-01T21:53:00Z">
              <w:rPr>
                <w:sz w:val="24"/>
              </w:rPr>
            </w:rPrChange>
          </w:rPr>
          <w:t xml:space="preserve"> is priority queue</w:t>
        </w:r>
      </w:ins>
      <w:ins w:id="430" w:author="Raymond Sidharta" w:date="2023-05-01T21:41:00Z">
        <w:r w:rsidRPr="00F57D6B">
          <w:rPr>
            <w:rFonts w:ascii="Consolas" w:hAnsi="Consolas"/>
            <w:sz w:val="18"/>
            <w:szCs w:val="18"/>
            <w:rPrChange w:id="431" w:author="Raymond Sidharta" w:date="2023-05-01T21:53:00Z">
              <w:rPr>
                <w:sz w:val="24"/>
              </w:rPr>
            </w:rPrChange>
          </w:rPr>
          <w:t xml:space="preserve"> (could be min heap)</w:t>
        </w:r>
      </w:ins>
    </w:p>
    <w:p w:rsidR="006F18BE" w:rsidRPr="00F57D6B" w:rsidRDefault="006F18BE">
      <w:pPr>
        <w:numPr>
          <w:ins w:id="432" w:author="junx" w:date="2009-03-23T16:48:00Z"/>
        </w:numPr>
        <w:ind w:left="372" w:firstLine="420"/>
        <w:rPr>
          <w:ins w:id="433" w:author="Raymond Sidharta" w:date="2023-05-01T21:49:00Z"/>
          <w:rFonts w:ascii="Consolas" w:hAnsi="Consolas"/>
          <w:sz w:val="18"/>
          <w:szCs w:val="18"/>
          <w:rPrChange w:id="434" w:author="Raymond Sidharta" w:date="2023-05-01T21:53:00Z">
            <w:rPr>
              <w:ins w:id="435" w:author="Raymond Sidharta" w:date="2023-05-01T21:49:00Z"/>
              <w:sz w:val="24"/>
            </w:rPr>
          </w:rPrChange>
        </w:rPr>
        <w:pPrChange w:id="436" w:author="Raymond Sidharta" w:date="2023-05-01T22:01:00Z">
          <w:pPr>
            <w:spacing w:line="300" w:lineRule="auto"/>
            <w:ind w:left="372" w:firstLine="420"/>
          </w:pPr>
        </w:pPrChange>
      </w:pPr>
      <w:ins w:id="437" w:author="Raymond Sidharta" w:date="2023-05-01T21:47:00Z">
        <w:r w:rsidRPr="00F57D6B">
          <w:rPr>
            <w:rFonts w:ascii="Consolas" w:hAnsi="Consolas"/>
            <w:i/>
            <w:iCs/>
            <w:sz w:val="18"/>
            <w:szCs w:val="18"/>
            <w:rPrChange w:id="438" w:author="Raymond Sidharta" w:date="2023-05-01T21:53:00Z">
              <w:rPr>
                <w:i/>
                <w:iCs/>
                <w:sz w:val="24"/>
              </w:rPr>
            </w:rPrChange>
          </w:rPr>
          <w:tab/>
        </w:r>
        <w:r w:rsidRPr="00F57D6B">
          <w:rPr>
            <w:rFonts w:ascii="Consolas" w:hAnsi="Consolas"/>
            <w:i/>
            <w:iCs/>
            <w:sz w:val="18"/>
            <w:szCs w:val="18"/>
            <w:rPrChange w:id="439" w:author="Raymond Sidharta" w:date="2023-05-01T21:53:00Z">
              <w:rPr>
                <w:i/>
                <w:iCs/>
                <w:sz w:val="24"/>
              </w:rPr>
            </w:rPrChange>
          </w:rPr>
          <w:tab/>
        </w:r>
      </w:ins>
      <w:ins w:id="440" w:author="Raymond Sidharta" w:date="2023-05-01T21:49:00Z">
        <w:r w:rsidR="00BF7965" w:rsidRPr="00F57D6B">
          <w:rPr>
            <w:rFonts w:ascii="Consolas" w:hAnsi="Consolas"/>
            <w:i/>
            <w:iCs/>
            <w:sz w:val="18"/>
            <w:szCs w:val="18"/>
            <w:rPrChange w:id="441" w:author="Raymond Sidharta" w:date="2023-05-01T21:53:00Z">
              <w:rPr>
                <w:i/>
                <w:iCs/>
                <w:sz w:val="24"/>
              </w:rPr>
            </w:rPrChange>
          </w:rPr>
          <w:t>q</w:t>
        </w:r>
        <w:r w:rsidR="00BF7965" w:rsidRPr="00F57D6B">
          <w:rPr>
            <w:rFonts w:ascii="Consolas" w:hAnsi="Consolas"/>
            <w:sz w:val="18"/>
            <w:szCs w:val="18"/>
            <w:rPrChange w:id="442" w:author="Raymond Sidharta" w:date="2023-05-01T21:53:00Z">
              <w:rPr>
                <w:sz w:val="24"/>
              </w:rPr>
            </w:rPrChange>
          </w:rPr>
          <w:t>’s item could be</w:t>
        </w:r>
      </w:ins>
      <w:ins w:id="443" w:author="Raymond Sidharta" w:date="2023-05-01T21:47:00Z">
        <w:r w:rsidRPr="00F57D6B">
          <w:rPr>
            <w:rFonts w:ascii="Consolas" w:hAnsi="Consolas"/>
            <w:sz w:val="18"/>
            <w:szCs w:val="18"/>
            <w:rPrChange w:id="444" w:author="Raymond Sidharta" w:date="2023-05-01T21:53:00Z">
              <w:rPr>
                <w:sz w:val="24"/>
              </w:rPr>
            </w:rPrChange>
          </w:rPr>
          <w:t xml:space="preserve"> integer, could also</w:t>
        </w:r>
      </w:ins>
      <w:ins w:id="445" w:author="Raymond Sidharta" w:date="2023-05-01T21:49:00Z">
        <w:r w:rsidR="00BA0054" w:rsidRPr="00F57D6B">
          <w:rPr>
            <w:rFonts w:ascii="Consolas" w:hAnsi="Consolas"/>
            <w:sz w:val="18"/>
            <w:szCs w:val="18"/>
            <w:rPrChange w:id="446" w:author="Raymond Sidharta" w:date="2023-05-01T21:53:00Z">
              <w:rPr>
                <w:sz w:val="24"/>
              </w:rPr>
            </w:rPrChange>
          </w:rPr>
          <w:t xml:space="preserve"> be a </w:t>
        </w:r>
      </w:ins>
      <w:ins w:id="447" w:author="Raymond Sidharta" w:date="2023-05-01T21:47:00Z">
        <w:r w:rsidRPr="00F57D6B">
          <w:rPr>
            <w:rFonts w:ascii="Consolas" w:hAnsi="Consolas"/>
            <w:sz w:val="18"/>
            <w:szCs w:val="18"/>
            <w:rPrChange w:id="448" w:author="Raymond Sidharta" w:date="2023-05-01T21:53:00Z">
              <w:rPr>
                <w:sz w:val="24"/>
              </w:rPr>
            </w:rPrChange>
          </w:rPr>
          <w:t>tree node</w:t>
        </w:r>
      </w:ins>
    </w:p>
    <w:p w:rsidR="00BA0054" w:rsidRPr="00F57D6B" w:rsidRDefault="00BA0054">
      <w:pPr>
        <w:numPr>
          <w:ins w:id="449" w:author="junx" w:date="2009-03-23T16:48:00Z"/>
        </w:numPr>
        <w:ind w:left="372" w:firstLine="420"/>
        <w:rPr>
          <w:ins w:id="450" w:author="Raymond Sidharta" w:date="2023-05-01T21:36:00Z"/>
          <w:rFonts w:ascii="Consolas" w:hAnsi="Consolas"/>
          <w:sz w:val="18"/>
          <w:szCs w:val="18"/>
          <w:rPrChange w:id="451" w:author="Raymond Sidharta" w:date="2023-05-01T21:53:00Z">
            <w:rPr>
              <w:ins w:id="452" w:author="Raymond Sidharta" w:date="2023-05-01T21:36:00Z"/>
              <w:sz w:val="24"/>
            </w:rPr>
          </w:rPrChange>
        </w:rPr>
        <w:pPrChange w:id="453" w:author="Raymond Sidharta" w:date="2023-05-01T22:01:00Z">
          <w:pPr>
            <w:spacing w:line="300" w:lineRule="auto"/>
            <w:ind w:left="372" w:firstLine="420"/>
          </w:pPr>
        </w:pPrChange>
      </w:pPr>
      <w:ins w:id="454" w:author="Raymond Sidharta" w:date="2023-05-01T21:49:00Z">
        <w:r w:rsidRPr="00F57D6B">
          <w:rPr>
            <w:rFonts w:ascii="Consolas" w:hAnsi="Consolas"/>
            <w:i/>
            <w:iCs/>
            <w:sz w:val="18"/>
            <w:szCs w:val="18"/>
            <w:rPrChange w:id="455" w:author="Raymond Sidharta" w:date="2023-05-01T21:53:00Z">
              <w:rPr>
                <w:i/>
                <w:iCs/>
                <w:sz w:val="24"/>
              </w:rPr>
            </w:rPrChange>
          </w:rPr>
          <w:tab/>
        </w:r>
        <w:r w:rsidRPr="00F57D6B">
          <w:rPr>
            <w:rFonts w:ascii="Consolas" w:hAnsi="Consolas"/>
            <w:i/>
            <w:iCs/>
            <w:sz w:val="18"/>
            <w:szCs w:val="18"/>
            <w:rPrChange w:id="456" w:author="Raymond Sidharta" w:date="2023-05-01T21:53:00Z">
              <w:rPr>
                <w:i/>
                <w:iCs/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457" w:author="Raymond Sidharta" w:date="2023-05-01T21:53:00Z">
              <w:rPr>
                <w:sz w:val="24"/>
              </w:rPr>
            </w:rPrChange>
          </w:rPr>
          <w:t xml:space="preserve">Tree node consists of value and its </w:t>
        </w:r>
      </w:ins>
      <w:ins w:id="458" w:author="Raymond Sidharta" w:date="2023-05-01T21:50:00Z">
        <w:r w:rsidRPr="00F57D6B">
          <w:rPr>
            <w:rFonts w:ascii="Consolas" w:hAnsi="Consolas"/>
            <w:sz w:val="18"/>
            <w:szCs w:val="18"/>
            <w:rPrChange w:id="459" w:author="Raymond Sidharta" w:date="2023-05-01T21:53:00Z">
              <w:rPr>
                <w:sz w:val="24"/>
              </w:rPr>
            </w:rPrChange>
          </w:rPr>
          <w:t>left and right child</w:t>
        </w:r>
      </w:ins>
    </w:p>
    <w:p w:rsidR="00FD20EC" w:rsidRPr="00F57D6B" w:rsidRDefault="00FD20EC">
      <w:pPr>
        <w:numPr>
          <w:ins w:id="460" w:author="junx" w:date="2009-03-23T16:48:00Z"/>
        </w:numPr>
        <w:ind w:left="372" w:firstLine="420"/>
        <w:rPr>
          <w:ins w:id="461" w:author="Raymond Sidharta" w:date="2023-05-01T21:36:00Z"/>
          <w:rFonts w:ascii="Consolas" w:hAnsi="Consolas"/>
          <w:sz w:val="18"/>
          <w:szCs w:val="18"/>
          <w:rPrChange w:id="462" w:author="Raymond Sidharta" w:date="2023-05-01T21:53:00Z">
            <w:rPr>
              <w:ins w:id="463" w:author="Raymond Sidharta" w:date="2023-05-01T21:36:00Z"/>
              <w:sz w:val="24"/>
            </w:rPr>
          </w:rPrChange>
        </w:rPr>
        <w:pPrChange w:id="464" w:author="Raymond Sidharta" w:date="2023-05-01T22:01:00Z">
          <w:pPr>
            <w:spacing w:line="300" w:lineRule="auto"/>
            <w:ind w:left="372" w:firstLine="420"/>
          </w:pPr>
        </w:pPrChange>
      </w:pPr>
      <w:ins w:id="465" w:author="Raymond Sidharta" w:date="2023-05-01T21:36:00Z">
        <w:r w:rsidRPr="00F57D6B">
          <w:rPr>
            <w:rFonts w:ascii="Consolas" w:hAnsi="Consolas"/>
            <w:sz w:val="18"/>
            <w:szCs w:val="18"/>
            <w:rPrChange w:id="466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467" w:author="Raymond Sidharta" w:date="2023-05-01T21:53:00Z">
              <w:rPr>
                <w:sz w:val="24"/>
              </w:rPr>
            </w:rPrChange>
          </w:rPr>
          <w:tab/>
          <w:t xml:space="preserve">while </w:t>
        </w:r>
        <w:r w:rsidRPr="00F57D6B">
          <w:rPr>
            <w:rFonts w:ascii="Consolas" w:hAnsi="Consolas"/>
            <w:i/>
            <w:iCs/>
            <w:sz w:val="18"/>
            <w:szCs w:val="18"/>
            <w:rPrChange w:id="468" w:author="Raymond Sidharta" w:date="2023-05-01T21:53:00Z">
              <w:rPr>
                <w:sz w:val="24"/>
              </w:rPr>
            </w:rPrChange>
          </w:rPr>
          <w:t>t</w:t>
        </w:r>
        <w:r w:rsidRPr="00F57D6B">
          <w:rPr>
            <w:rFonts w:ascii="Consolas" w:hAnsi="Consolas"/>
            <w:sz w:val="18"/>
            <w:szCs w:val="18"/>
            <w:rPrChange w:id="469" w:author="Raymond Sidharta" w:date="2023-05-01T21:53:00Z">
              <w:rPr>
                <w:sz w:val="24"/>
              </w:rPr>
            </w:rPrChange>
          </w:rPr>
          <w:t xml:space="preserve"> != EOF:</w:t>
        </w:r>
      </w:ins>
    </w:p>
    <w:p w:rsidR="00FD20EC" w:rsidRPr="00F57D6B" w:rsidRDefault="00FD20EC">
      <w:pPr>
        <w:numPr>
          <w:ins w:id="470" w:author="junx" w:date="2009-03-23T16:48:00Z"/>
        </w:numPr>
        <w:ind w:left="372" w:firstLine="420"/>
        <w:rPr>
          <w:ins w:id="471" w:author="Raymond Sidharta" w:date="2023-05-01T21:36:00Z"/>
          <w:rFonts w:ascii="Consolas" w:hAnsi="Consolas"/>
          <w:sz w:val="18"/>
          <w:szCs w:val="18"/>
          <w:rPrChange w:id="472" w:author="Raymond Sidharta" w:date="2023-05-01T21:53:00Z">
            <w:rPr>
              <w:ins w:id="473" w:author="Raymond Sidharta" w:date="2023-05-01T21:36:00Z"/>
              <w:sz w:val="24"/>
            </w:rPr>
          </w:rPrChange>
        </w:rPr>
        <w:pPrChange w:id="474" w:author="Raymond Sidharta" w:date="2023-05-01T22:01:00Z">
          <w:pPr>
            <w:spacing w:line="300" w:lineRule="auto"/>
            <w:ind w:left="372" w:firstLine="420"/>
          </w:pPr>
        </w:pPrChange>
      </w:pPr>
      <w:ins w:id="475" w:author="Raymond Sidharta" w:date="2023-05-01T21:36:00Z">
        <w:r w:rsidRPr="00F57D6B">
          <w:rPr>
            <w:rFonts w:ascii="Consolas" w:hAnsi="Consolas"/>
            <w:sz w:val="18"/>
            <w:szCs w:val="18"/>
            <w:rPrChange w:id="476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477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478" w:author="Raymond Sidharta" w:date="2023-05-01T21:53:00Z">
              <w:rPr>
                <w:sz w:val="24"/>
              </w:rPr>
            </w:rPrChange>
          </w:rPr>
          <w:tab/>
          <w:t>read char</w:t>
        </w:r>
      </w:ins>
      <w:ins w:id="479" w:author="Raymond Sidharta" w:date="2023-05-01T21:37:00Z">
        <w:r w:rsidRPr="00F57D6B">
          <w:rPr>
            <w:rFonts w:ascii="Consolas" w:hAnsi="Consolas"/>
            <w:sz w:val="18"/>
            <w:szCs w:val="18"/>
            <w:rPrChange w:id="480" w:author="Raymond Sidharta" w:date="2023-05-01T21:53:00Z">
              <w:rPr>
                <w:sz w:val="24"/>
              </w:rPr>
            </w:rPrChange>
          </w:rPr>
          <w:t xml:space="preserve"> </w:t>
        </w:r>
        <w:r w:rsidRPr="00F57D6B">
          <w:rPr>
            <w:rFonts w:ascii="Consolas" w:hAnsi="Consolas"/>
            <w:i/>
            <w:iCs/>
            <w:sz w:val="18"/>
            <w:szCs w:val="18"/>
            <w:rPrChange w:id="481" w:author="Raymond Sidharta" w:date="2023-05-01T21:53:00Z">
              <w:rPr>
                <w:sz w:val="24"/>
              </w:rPr>
            </w:rPrChange>
          </w:rPr>
          <w:t>c</w:t>
        </w:r>
      </w:ins>
    </w:p>
    <w:p w:rsidR="00FD20EC" w:rsidRPr="00F57D6B" w:rsidRDefault="00FD20EC">
      <w:pPr>
        <w:numPr>
          <w:ins w:id="482" w:author="junx" w:date="2009-03-23T16:48:00Z"/>
        </w:numPr>
        <w:ind w:left="372" w:firstLine="420"/>
        <w:rPr>
          <w:ins w:id="483" w:author="Raymond Sidharta" w:date="2023-05-01T21:37:00Z"/>
          <w:rFonts w:ascii="Consolas" w:hAnsi="Consolas"/>
          <w:sz w:val="18"/>
          <w:szCs w:val="18"/>
          <w:rPrChange w:id="484" w:author="Raymond Sidharta" w:date="2023-05-01T21:53:00Z">
            <w:rPr>
              <w:ins w:id="485" w:author="Raymond Sidharta" w:date="2023-05-01T21:37:00Z"/>
              <w:sz w:val="24"/>
            </w:rPr>
          </w:rPrChange>
        </w:rPr>
        <w:pPrChange w:id="486" w:author="Raymond Sidharta" w:date="2023-05-01T22:01:00Z">
          <w:pPr>
            <w:spacing w:line="300" w:lineRule="auto"/>
            <w:ind w:left="372" w:firstLine="420"/>
          </w:pPr>
        </w:pPrChange>
      </w:pPr>
      <w:ins w:id="487" w:author="Raymond Sidharta" w:date="2023-05-01T21:36:00Z">
        <w:r w:rsidRPr="00F57D6B">
          <w:rPr>
            <w:rFonts w:ascii="Consolas" w:hAnsi="Consolas"/>
            <w:sz w:val="18"/>
            <w:szCs w:val="18"/>
            <w:rPrChange w:id="488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489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490" w:author="Raymond Sidharta" w:date="2023-05-01T21:53:00Z">
              <w:rPr>
                <w:sz w:val="24"/>
              </w:rPr>
            </w:rPrChange>
          </w:rPr>
          <w:tab/>
        </w:r>
      </w:ins>
      <w:ins w:id="491" w:author="Raymond Sidharta" w:date="2023-05-01T21:37:00Z">
        <w:r w:rsidRPr="00F57D6B">
          <w:rPr>
            <w:rFonts w:ascii="Consolas" w:hAnsi="Consolas"/>
            <w:i/>
            <w:iCs/>
            <w:sz w:val="18"/>
            <w:szCs w:val="18"/>
            <w:rPrChange w:id="492" w:author="Raymond Sidharta" w:date="2023-05-01T21:53:00Z">
              <w:rPr>
                <w:sz w:val="24"/>
              </w:rPr>
            </w:rPrChange>
          </w:rPr>
          <w:t>d[c]</w:t>
        </w:r>
        <w:r w:rsidRPr="00F57D6B">
          <w:rPr>
            <w:rFonts w:ascii="Consolas" w:hAnsi="Consolas"/>
            <w:sz w:val="18"/>
            <w:szCs w:val="18"/>
            <w:rPrChange w:id="493" w:author="Raymond Sidharta" w:date="2023-05-01T21:53:00Z">
              <w:rPr>
                <w:sz w:val="24"/>
              </w:rPr>
            </w:rPrChange>
          </w:rPr>
          <w:t xml:space="preserve"> += 1</w:t>
        </w:r>
      </w:ins>
    </w:p>
    <w:p w:rsidR="00FD20EC" w:rsidRPr="00F57D6B" w:rsidRDefault="00FD20EC">
      <w:pPr>
        <w:numPr>
          <w:ins w:id="494" w:author="junx" w:date="2009-03-23T16:48:00Z"/>
        </w:numPr>
        <w:ind w:left="372" w:firstLine="420"/>
        <w:rPr>
          <w:ins w:id="495" w:author="Raymond Sidharta" w:date="2023-05-01T21:38:00Z"/>
          <w:rFonts w:ascii="Consolas" w:hAnsi="Consolas"/>
          <w:sz w:val="18"/>
          <w:szCs w:val="18"/>
          <w:rPrChange w:id="496" w:author="Raymond Sidharta" w:date="2023-05-01T21:53:00Z">
            <w:rPr>
              <w:ins w:id="497" w:author="Raymond Sidharta" w:date="2023-05-01T21:38:00Z"/>
              <w:sz w:val="24"/>
            </w:rPr>
          </w:rPrChange>
        </w:rPr>
        <w:pPrChange w:id="498" w:author="Raymond Sidharta" w:date="2023-05-01T22:01:00Z">
          <w:pPr>
            <w:spacing w:line="300" w:lineRule="auto"/>
            <w:ind w:left="372" w:firstLine="420"/>
          </w:pPr>
        </w:pPrChange>
      </w:pPr>
      <w:ins w:id="499" w:author="Raymond Sidharta" w:date="2023-05-01T21:37:00Z">
        <w:r w:rsidRPr="00F57D6B">
          <w:rPr>
            <w:rFonts w:ascii="Consolas" w:hAnsi="Consolas"/>
            <w:sz w:val="18"/>
            <w:szCs w:val="18"/>
            <w:rPrChange w:id="500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501" w:author="Raymond Sidharta" w:date="2023-05-01T21:53:00Z">
              <w:rPr>
                <w:sz w:val="24"/>
              </w:rPr>
            </w:rPrChange>
          </w:rPr>
          <w:tab/>
          <w:t xml:space="preserve">sort </w:t>
        </w:r>
        <w:r w:rsidRPr="00F57D6B">
          <w:rPr>
            <w:rFonts w:ascii="Consolas" w:hAnsi="Consolas"/>
            <w:i/>
            <w:iCs/>
            <w:sz w:val="18"/>
            <w:szCs w:val="18"/>
            <w:rPrChange w:id="502" w:author="Raymond Sidharta" w:date="2023-05-01T21:53:00Z">
              <w:rPr>
                <w:sz w:val="24"/>
              </w:rPr>
            </w:rPrChange>
          </w:rPr>
          <w:t>d</w:t>
        </w:r>
        <w:r w:rsidRPr="00F57D6B">
          <w:rPr>
            <w:rFonts w:ascii="Consolas" w:hAnsi="Consolas"/>
            <w:sz w:val="18"/>
            <w:szCs w:val="18"/>
            <w:rPrChange w:id="503" w:author="Raymond Sidharta" w:date="2023-05-01T21:53:00Z">
              <w:rPr>
                <w:sz w:val="24"/>
              </w:rPr>
            </w:rPrChange>
          </w:rPr>
          <w:t xml:space="preserve"> by its freq</w:t>
        </w:r>
      </w:ins>
      <w:ins w:id="504" w:author="Raymond Sidharta" w:date="2023-05-01T21:38:00Z">
        <w:r w:rsidRPr="00F57D6B">
          <w:rPr>
            <w:rFonts w:ascii="Consolas" w:hAnsi="Consolas"/>
            <w:sz w:val="18"/>
            <w:szCs w:val="18"/>
            <w:rPrChange w:id="505" w:author="Raymond Sidharta" w:date="2023-05-01T21:53:00Z">
              <w:rPr>
                <w:sz w:val="24"/>
              </w:rPr>
            </w:rPrChange>
          </w:rPr>
          <w:t>uency</w:t>
        </w:r>
      </w:ins>
      <w:ins w:id="506" w:author="Raymond Sidharta" w:date="2023-05-01T21:41:00Z">
        <w:r w:rsidR="008C686B" w:rsidRPr="00F57D6B">
          <w:rPr>
            <w:rFonts w:ascii="Consolas" w:hAnsi="Consolas"/>
            <w:sz w:val="18"/>
            <w:szCs w:val="18"/>
            <w:rPrChange w:id="507" w:author="Raymond Sidharta" w:date="2023-05-01T21:53:00Z">
              <w:rPr>
                <w:sz w:val="24"/>
              </w:rPr>
            </w:rPrChange>
          </w:rPr>
          <w:t xml:space="preserve"> in increasing order</w:t>
        </w:r>
      </w:ins>
      <w:ins w:id="508" w:author="Raymond Sidharta" w:date="2023-05-01T21:39:00Z">
        <w:r w:rsidR="008C686B" w:rsidRPr="00F57D6B">
          <w:rPr>
            <w:rFonts w:ascii="Consolas" w:hAnsi="Consolas"/>
            <w:sz w:val="18"/>
            <w:szCs w:val="18"/>
            <w:rPrChange w:id="509" w:author="Raymond Sidharta" w:date="2023-05-01T21:53:00Z">
              <w:rPr>
                <w:sz w:val="24"/>
              </w:rPr>
            </w:rPrChange>
          </w:rPr>
          <w:t>, push all frequenc</w:t>
        </w:r>
      </w:ins>
      <w:ins w:id="510" w:author="Raymond Sidharta" w:date="2023-05-01T21:40:00Z">
        <w:r w:rsidR="008C686B" w:rsidRPr="00F57D6B">
          <w:rPr>
            <w:rFonts w:ascii="Consolas" w:hAnsi="Consolas"/>
            <w:sz w:val="18"/>
            <w:szCs w:val="18"/>
            <w:rPrChange w:id="511" w:author="Raymond Sidharta" w:date="2023-05-01T21:53:00Z">
              <w:rPr>
                <w:sz w:val="24"/>
              </w:rPr>
            </w:rPrChange>
          </w:rPr>
          <w:t xml:space="preserve">ies to </w:t>
        </w:r>
        <w:r w:rsidR="008C686B" w:rsidRPr="00F57D6B">
          <w:rPr>
            <w:rFonts w:ascii="Consolas" w:hAnsi="Consolas"/>
            <w:i/>
            <w:iCs/>
            <w:sz w:val="18"/>
            <w:szCs w:val="18"/>
            <w:rPrChange w:id="512" w:author="Raymond Sidharta" w:date="2023-05-01T21:53:00Z">
              <w:rPr>
                <w:sz w:val="24"/>
              </w:rPr>
            </w:rPrChange>
          </w:rPr>
          <w:t>q</w:t>
        </w:r>
      </w:ins>
    </w:p>
    <w:p w:rsidR="008C686B" w:rsidRPr="00F57D6B" w:rsidRDefault="008C686B">
      <w:pPr>
        <w:numPr>
          <w:ins w:id="513" w:author="junx" w:date="2009-03-23T16:48:00Z"/>
        </w:numPr>
        <w:ind w:left="372" w:firstLine="420"/>
        <w:rPr>
          <w:ins w:id="514" w:author="Raymond Sidharta" w:date="2023-05-01T21:41:00Z"/>
          <w:rFonts w:ascii="Consolas" w:hAnsi="Consolas"/>
          <w:sz w:val="18"/>
          <w:szCs w:val="18"/>
          <w:rPrChange w:id="515" w:author="Raymond Sidharta" w:date="2023-05-01T21:53:00Z">
            <w:rPr>
              <w:ins w:id="516" w:author="Raymond Sidharta" w:date="2023-05-01T21:41:00Z"/>
              <w:sz w:val="24"/>
            </w:rPr>
          </w:rPrChange>
        </w:rPr>
        <w:pPrChange w:id="517" w:author="Raymond Sidharta" w:date="2023-05-01T22:01:00Z">
          <w:pPr>
            <w:spacing w:line="300" w:lineRule="auto"/>
            <w:ind w:left="372" w:firstLine="420"/>
          </w:pPr>
        </w:pPrChange>
      </w:pPr>
      <w:ins w:id="518" w:author="Raymond Sidharta" w:date="2023-05-01T21:38:00Z">
        <w:r w:rsidRPr="00F57D6B">
          <w:rPr>
            <w:rFonts w:ascii="Consolas" w:hAnsi="Consolas"/>
            <w:sz w:val="18"/>
            <w:szCs w:val="18"/>
            <w:rPrChange w:id="519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520" w:author="Raymond Sidharta" w:date="2023-05-01T21:53:00Z">
              <w:rPr>
                <w:sz w:val="24"/>
              </w:rPr>
            </w:rPrChange>
          </w:rPr>
          <w:tab/>
          <w:t xml:space="preserve">while </w:t>
        </w:r>
      </w:ins>
      <w:ins w:id="521" w:author="Raymond Sidharta" w:date="2023-05-01T21:41:00Z">
        <w:r w:rsidRPr="00F57D6B">
          <w:rPr>
            <w:rFonts w:ascii="Consolas" w:hAnsi="Consolas"/>
            <w:i/>
            <w:iCs/>
            <w:sz w:val="18"/>
            <w:szCs w:val="18"/>
            <w:rPrChange w:id="522" w:author="Raymond Sidharta" w:date="2023-05-01T21:53:00Z">
              <w:rPr>
                <w:i/>
                <w:iCs/>
                <w:sz w:val="24"/>
              </w:rPr>
            </w:rPrChange>
          </w:rPr>
          <w:t>q</w:t>
        </w:r>
        <w:r w:rsidRPr="00F57D6B">
          <w:rPr>
            <w:rFonts w:ascii="Consolas" w:hAnsi="Consolas"/>
            <w:sz w:val="18"/>
            <w:szCs w:val="18"/>
            <w:rPrChange w:id="523" w:author="Raymond Sidharta" w:date="2023-05-01T21:53:00Z">
              <w:rPr>
                <w:sz w:val="24"/>
              </w:rPr>
            </w:rPrChange>
          </w:rPr>
          <w:t xml:space="preserve"> is not empty:</w:t>
        </w:r>
      </w:ins>
    </w:p>
    <w:p w:rsidR="00042335" w:rsidRPr="00F57D6B" w:rsidRDefault="008C686B">
      <w:pPr>
        <w:numPr>
          <w:ins w:id="524" w:author="junx" w:date="2009-03-23T16:48:00Z"/>
        </w:numPr>
        <w:ind w:left="372" w:firstLine="420"/>
        <w:rPr>
          <w:ins w:id="525" w:author="Raymond Sidharta" w:date="2023-05-01T21:44:00Z"/>
          <w:rFonts w:ascii="Consolas" w:hAnsi="Consolas"/>
          <w:sz w:val="18"/>
          <w:szCs w:val="18"/>
          <w:rPrChange w:id="526" w:author="Raymond Sidharta" w:date="2023-05-01T21:53:00Z">
            <w:rPr>
              <w:ins w:id="527" w:author="Raymond Sidharta" w:date="2023-05-01T21:44:00Z"/>
              <w:sz w:val="24"/>
            </w:rPr>
          </w:rPrChange>
        </w:rPr>
        <w:pPrChange w:id="528" w:author="Raymond Sidharta" w:date="2023-05-01T22:01:00Z">
          <w:pPr>
            <w:spacing w:line="300" w:lineRule="auto"/>
            <w:ind w:left="372" w:firstLine="420"/>
          </w:pPr>
        </w:pPrChange>
      </w:pPr>
      <w:ins w:id="529" w:author="Raymond Sidharta" w:date="2023-05-01T21:41:00Z">
        <w:r w:rsidRPr="00F57D6B">
          <w:rPr>
            <w:rFonts w:ascii="Consolas" w:hAnsi="Consolas"/>
            <w:sz w:val="18"/>
            <w:szCs w:val="18"/>
            <w:rPrChange w:id="530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531" w:author="Raymond Sidharta" w:date="2023-05-01T21:53:00Z">
              <w:rPr>
                <w:sz w:val="24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532" w:author="Raymond Sidharta" w:date="2023-05-01T21:53:00Z">
              <w:rPr>
                <w:sz w:val="24"/>
              </w:rPr>
            </w:rPrChange>
          </w:rPr>
          <w:tab/>
        </w:r>
      </w:ins>
      <w:ins w:id="533" w:author="Raymond Sidharta" w:date="2023-05-01T21:42:00Z">
        <w:r w:rsidR="00042335" w:rsidRPr="00F57D6B">
          <w:rPr>
            <w:rFonts w:ascii="Consolas" w:hAnsi="Consolas"/>
            <w:sz w:val="18"/>
            <w:szCs w:val="18"/>
            <w:rPrChange w:id="534" w:author="Raymond Sidharta" w:date="2023-05-01T21:53:00Z">
              <w:rPr>
                <w:sz w:val="24"/>
              </w:rPr>
            </w:rPrChange>
          </w:rPr>
          <w:t xml:space="preserve">pop </w:t>
        </w:r>
      </w:ins>
      <w:ins w:id="535" w:author="Raymond Sidharta" w:date="2023-05-01T21:47:00Z">
        <w:r w:rsidR="006F18BE" w:rsidRPr="00F57D6B">
          <w:rPr>
            <w:rFonts w:ascii="Consolas" w:hAnsi="Consolas"/>
            <w:sz w:val="18"/>
            <w:szCs w:val="18"/>
            <w:rPrChange w:id="536" w:author="Raymond Sidharta" w:date="2023-05-01T21:53:00Z">
              <w:rPr>
                <w:sz w:val="24"/>
              </w:rPr>
            </w:rPrChange>
          </w:rPr>
          <w:t xml:space="preserve">2 </w:t>
        </w:r>
      </w:ins>
      <w:ins w:id="537" w:author="Raymond Sidharta" w:date="2023-05-01T21:42:00Z">
        <w:r w:rsidR="00042335" w:rsidRPr="00F57D6B">
          <w:rPr>
            <w:rFonts w:ascii="Consolas" w:hAnsi="Consolas"/>
            <w:sz w:val="18"/>
            <w:szCs w:val="18"/>
            <w:rPrChange w:id="538" w:author="Raymond Sidharta" w:date="2023-05-01T21:53:00Z">
              <w:rPr>
                <w:sz w:val="24"/>
              </w:rPr>
            </w:rPrChange>
          </w:rPr>
          <w:t xml:space="preserve">smallest </w:t>
        </w:r>
      </w:ins>
      <w:ins w:id="539" w:author="Raymond Sidharta" w:date="2023-05-01T21:48:00Z">
        <w:r w:rsidR="00EC7763" w:rsidRPr="00F57D6B">
          <w:rPr>
            <w:rFonts w:ascii="Consolas" w:hAnsi="Consolas"/>
            <w:sz w:val="18"/>
            <w:szCs w:val="18"/>
            <w:rPrChange w:id="540" w:author="Raymond Sidharta" w:date="2023-05-01T21:53:00Z">
              <w:rPr>
                <w:sz w:val="24"/>
              </w:rPr>
            </w:rPrChange>
          </w:rPr>
          <w:t xml:space="preserve">items </w:t>
        </w:r>
        <w:r w:rsidR="00EC7763" w:rsidRPr="00F57D6B">
          <w:rPr>
            <w:rFonts w:ascii="Consolas" w:hAnsi="Consolas"/>
            <w:i/>
            <w:iCs/>
            <w:sz w:val="18"/>
            <w:szCs w:val="18"/>
            <w:rPrChange w:id="541" w:author="Raymond Sidharta" w:date="2023-05-01T21:53:00Z">
              <w:rPr>
                <w:i/>
                <w:iCs/>
                <w:sz w:val="24"/>
              </w:rPr>
            </w:rPrChange>
          </w:rPr>
          <w:t xml:space="preserve">i1 </w:t>
        </w:r>
        <w:r w:rsidR="00EC7763" w:rsidRPr="00F57D6B">
          <w:rPr>
            <w:rFonts w:ascii="Consolas" w:hAnsi="Consolas"/>
            <w:sz w:val="18"/>
            <w:szCs w:val="18"/>
            <w:rPrChange w:id="542" w:author="Raymond Sidharta" w:date="2023-05-01T21:53:00Z">
              <w:rPr>
                <w:sz w:val="24"/>
              </w:rPr>
            </w:rPrChange>
          </w:rPr>
          <w:t xml:space="preserve">and </w:t>
        </w:r>
        <w:r w:rsidR="00EC7763" w:rsidRPr="00F57D6B">
          <w:rPr>
            <w:rFonts w:ascii="Consolas" w:hAnsi="Consolas"/>
            <w:i/>
            <w:iCs/>
            <w:sz w:val="18"/>
            <w:szCs w:val="18"/>
            <w:rPrChange w:id="543" w:author="Raymond Sidharta" w:date="2023-05-01T21:53:00Z">
              <w:rPr>
                <w:i/>
                <w:iCs/>
                <w:sz w:val="24"/>
              </w:rPr>
            </w:rPrChange>
          </w:rPr>
          <w:t xml:space="preserve">i2 </w:t>
        </w:r>
        <w:r w:rsidR="00EC7763" w:rsidRPr="00F57D6B">
          <w:rPr>
            <w:rFonts w:ascii="Consolas" w:hAnsi="Consolas"/>
            <w:sz w:val="18"/>
            <w:szCs w:val="18"/>
            <w:rPrChange w:id="544" w:author="Raymond Sidharta" w:date="2023-05-01T21:53:00Z">
              <w:rPr>
                <w:sz w:val="24"/>
              </w:rPr>
            </w:rPrChange>
          </w:rPr>
          <w:t>which has value</w:t>
        </w:r>
      </w:ins>
      <w:ins w:id="545" w:author="Raymond Sidharta" w:date="2023-05-01T21:47:00Z">
        <w:r w:rsidR="006F18BE" w:rsidRPr="00F57D6B">
          <w:rPr>
            <w:rFonts w:ascii="Consolas" w:hAnsi="Consolas"/>
            <w:sz w:val="18"/>
            <w:szCs w:val="18"/>
            <w:rPrChange w:id="546" w:author="Raymond Sidharta" w:date="2023-05-01T21:53:00Z">
              <w:rPr>
                <w:sz w:val="24"/>
              </w:rPr>
            </w:rPrChange>
          </w:rPr>
          <w:t xml:space="preserve"> </w:t>
        </w:r>
      </w:ins>
      <w:ins w:id="547" w:author="Raymond Sidharta" w:date="2023-05-01T21:48:00Z">
        <w:r w:rsidR="00EC7763" w:rsidRPr="00F57D6B">
          <w:rPr>
            <w:rFonts w:ascii="Consolas" w:hAnsi="Consolas"/>
            <w:i/>
            <w:iCs/>
            <w:sz w:val="18"/>
            <w:szCs w:val="18"/>
            <w:rPrChange w:id="548" w:author="Raymond Sidharta" w:date="2023-05-01T21:53:00Z">
              <w:rPr>
                <w:i/>
                <w:iCs/>
                <w:sz w:val="24"/>
              </w:rPr>
            </w:rPrChange>
          </w:rPr>
          <w:t xml:space="preserve">v1, v2 </w:t>
        </w:r>
      </w:ins>
      <w:ins w:id="549" w:author="Raymond Sidharta" w:date="2023-05-01T21:47:00Z">
        <w:r w:rsidR="006F18BE" w:rsidRPr="00F57D6B">
          <w:rPr>
            <w:rFonts w:ascii="Consolas" w:hAnsi="Consolas"/>
            <w:sz w:val="18"/>
            <w:szCs w:val="18"/>
            <w:rPrChange w:id="550" w:author="Raymond Sidharta" w:date="2023-05-01T21:53:00Z">
              <w:rPr>
                <w:sz w:val="24"/>
              </w:rPr>
            </w:rPrChange>
          </w:rPr>
          <w:t>from queue</w:t>
        </w:r>
      </w:ins>
    </w:p>
    <w:p w:rsidR="00042335" w:rsidRPr="00F57D6B" w:rsidRDefault="00042335">
      <w:pPr>
        <w:numPr>
          <w:ins w:id="551" w:author="junx" w:date="2009-03-23T16:48:00Z"/>
        </w:numPr>
        <w:ind w:left="1260" w:firstLine="420"/>
        <w:rPr>
          <w:ins w:id="552" w:author="Raymond Sidharta" w:date="2023-05-01T21:50:00Z"/>
          <w:rFonts w:ascii="Consolas" w:hAnsi="Consolas"/>
          <w:sz w:val="18"/>
          <w:szCs w:val="18"/>
          <w:rPrChange w:id="553" w:author="Raymond Sidharta" w:date="2023-05-01T21:53:00Z">
            <w:rPr>
              <w:ins w:id="554" w:author="Raymond Sidharta" w:date="2023-05-01T21:50:00Z"/>
              <w:szCs w:val="21"/>
            </w:rPr>
          </w:rPrChange>
        </w:rPr>
        <w:pPrChange w:id="555" w:author="Raymond Sidharta" w:date="2023-05-01T22:01:00Z">
          <w:pPr>
            <w:spacing w:line="300" w:lineRule="auto"/>
            <w:ind w:left="1260" w:firstLine="420"/>
          </w:pPr>
        </w:pPrChange>
      </w:pPr>
      <w:ins w:id="556" w:author="Raymond Sidharta" w:date="2023-05-01T21:42:00Z">
        <w:r w:rsidRPr="00F57D6B">
          <w:rPr>
            <w:rFonts w:ascii="Consolas" w:hAnsi="Consolas"/>
            <w:sz w:val="18"/>
            <w:szCs w:val="18"/>
            <w:rPrChange w:id="557" w:author="Raymond Sidharta" w:date="2023-05-01T21:53:00Z">
              <w:rPr>
                <w:sz w:val="24"/>
              </w:rPr>
            </w:rPrChange>
          </w:rPr>
          <w:t>cre</w:t>
        </w:r>
      </w:ins>
      <w:ins w:id="558" w:author="Raymond Sidharta" w:date="2023-05-01T21:43:00Z">
        <w:r w:rsidRPr="00F57D6B">
          <w:rPr>
            <w:rFonts w:ascii="Consolas" w:hAnsi="Consolas"/>
            <w:sz w:val="18"/>
            <w:szCs w:val="18"/>
            <w:rPrChange w:id="559" w:author="Raymond Sidharta" w:date="2023-05-01T21:53:00Z">
              <w:rPr>
                <w:sz w:val="24"/>
              </w:rPr>
            </w:rPrChange>
          </w:rPr>
          <w:t>ate tree node</w:t>
        </w:r>
      </w:ins>
      <w:ins w:id="560" w:author="Raymond Sidharta" w:date="2023-05-01T21:50:00Z">
        <w:r w:rsidR="006F7820" w:rsidRPr="00F57D6B">
          <w:rPr>
            <w:rFonts w:ascii="Consolas" w:hAnsi="Consolas"/>
            <w:sz w:val="18"/>
            <w:szCs w:val="18"/>
            <w:rPrChange w:id="561" w:author="Raymond Sidharta" w:date="2023-05-01T21:53:00Z">
              <w:rPr>
                <w:sz w:val="24"/>
              </w:rPr>
            </w:rPrChange>
          </w:rPr>
          <w:t xml:space="preserve">: </w:t>
        </w:r>
      </w:ins>
      <w:ins w:id="562" w:author="Raymond Sidharta" w:date="2023-05-01T21:47:00Z">
        <w:r w:rsidR="00EC7763" w:rsidRPr="00F57D6B">
          <w:rPr>
            <w:rFonts w:ascii="Consolas" w:hAnsi="Consolas"/>
            <w:sz w:val="18"/>
            <w:szCs w:val="18"/>
            <w:rPrChange w:id="563" w:author="Raymond Sidharta" w:date="2023-05-01T21:53:00Z">
              <w:rPr>
                <w:sz w:val="24"/>
              </w:rPr>
            </w:rPrChange>
          </w:rPr>
          <w:t xml:space="preserve">value = </w:t>
        </w:r>
      </w:ins>
      <w:ins w:id="564" w:author="Raymond Sidharta" w:date="2023-05-01T21:48:00Z">
        <w:r w:rsidR="00EC7763" w:rsidRPr="00F57D6B">
          <w:rPr>
            <w:rFonts w:ascii="Consolas" w:hAnsi="Consolas"/>
            <w:i/>
            <w:iCs/>
            <w:sz w:val="18"/>
            <w:szCs w:val="18"/>
            <w:rPrChange w:id="565" w:author="Raymond Sidharta" w:date="2023-05-01T21:53:00Z">
              <w:rPr>
                <w:i/>
                <w:iCs/>
                <w:sz w:val="24"/>
              </w:rPr>
            </w:rPrChange>
          </w:rPr>
          <w:t>v1</w:t>
        </w:r>
        <w:r w:rsidR="00EC7763" w:rsidRPr="00F57D6B">
          <w:rPr>
            <w:rFonts w:ascii="Consolas" w:hAnsi="Consolas"/>
            <w:sz w:val="18"/>
            <w:szCs w:val="18"/>
            <w:rPrChange w:id="566" w:author="Raymond Sidharta" w:date="2023-05-01T21:53:00Z">
              <w:rPr>
                <w:szCs w:val="21"/>
              </w:rPr>
            </w:rPrChange>
          </w:rPr>
          <w:t xml:space="preserve"> + </w:t>
        </w:r>
        <w:r w:rsidR="00EC7763" w:rsidRPr="00F57D6B">
          <w:rPr>
            <w:rFonts w:ascii="Consolas" w:hAnsi="Consolas"/>
            <w:i/>
            <w:iCs/>
            <w:sz w:val="18"/>
            <w:szCs w:val="18"/>
            <w:rPrChange w:id="567" w:author="Raymond Sidharta" w:date="2023-05-01T21:53:00Z">
              <w:rPr>
                <w:i/>
                <w:iCs/>
                <w:szCs w:val="21"/>
              </w:rPr>
            </w:rPrChange>
          </w:rPr>
          <w:t>v2</w:t>
        </w:r>
        <w:r w:rsidR="00EC7763" w:rsidRPr="00F57D6B">
          <w:rPr>
            <w:rFonts w:ascii="Consolas" w:hAnsi="Consolas"/>
            <w:sz w:val="18"/>
            <w:szCs w:val="18"/>
            <w:rPrChange w:id="568" w:author="Raymond Sidharta" w:date="2023-05-01T21:53:00Z">
              <w:rPr>
                <w:szCs w:val="21"/>
              </w:rPr>
            </w:rPrChange>
          </w:rPr>
          <w:t>, left</w:t>
        </w:r>
      </w:ins>
      <w:ins w:id="569" w:author="Raymond Sidharta" w:date="2023-05-01T21:50:00Z">
        <w:r w:rsidR="006F7820" w:rsidRPr="00F57D6B">
          <w:rPr>
            <w:rFonts w:ascii="Consolas" w:hAnsi="Consolas"/>
            <w:sz w:val="18"/>
            <w:szCs w:val="18"/>
            <w:rPrChange w:id="570" w:author="Raymond Sidharta" w:date="2023-05-01T21:53:00Z">
              <w:rPr>
                <w:szCs w:val="21"/>
              </w:rPr>
            </w:rPrChange>
          </w:rPr>
          <w:t xml:space="preserve">_child = </w:t>
        </w:r>
        <w:r w:rsidR="006F7820" w:rsidRPr="00F57D6B">
          <w:rPr>
            <w:rFonts w:ascii="Consolas" w:hAnsi="Consolas"/>
            <w:i/>
            <w:iCs/>
            <w:sz w:val="18"/>
            <w:szCs w:val="18"/>
            <w:rPrChange w:id="571" w:author="Raymond Sidharta" w:date="2023-05-01T21:53:00Z">
              <w:rPr>
                <w:i/>
                <w:iCs/>
                <w:szCs w:val="21"/>
              </w:rPr>
            </w:rPrChange>
          </w:rPr>
          <w:t>i1</w:t>
        </w:r>
        <w:r w:rsidR="006F7820" w:rsidRPr="00F57D6B">
          <w:rPr>
            <w:rFonts w:ascii="Consolas" w:hAnsi="Consolas"/>
            <w:sz w:val="18"/>
            <w:szCs w:val="18"/>
            <w:rPrChange w:id="572" w:author="Raymond Sidharta" w:date="2023-05-01T21:53:00Z">
              <w:rPr>
                <w:szCs w:val="21"/>
              </w:rPr>
            </w:rPrChange>
          </w:rPr>
          <w:t xml:space="preserve">, right_child = </w:t>
        </w:r>
        <w:r w:rsidR="006F7820" w:rsidRPr="00F57D6B">
          <w:rPr>
            <w:rFonts w:ascii="Consolas" w:hAnsi="Consolas"/>
            <w:i/>
            <w:iCs/>
            <w:sz w:val="18"/>
            <w:szCs w:val="18"/>
            <w:rPrChange w:id="573" w:author="Raymond Sidharta" w:date="2023-05-01T21:53:00Z">
              <w:rPr>
                <w:i/>
                <w:iCs/>
                <w:szCs w:val="21"/>
              </w:rPr>
            </w:rPrChange>
          </w:rPr>
          <w:t>i2</w:t>
        </w:r>
      </w:ins>
    </w:p>
    <w:p w:rsidR="006F7820" w:rsidRPr="00F57D6B" w:rsidRDefault="006F7820">
      <w:pPr>
        <w:numPr>
          <w:ins w:id="574" w:author="junx" w:date="2009-03-23T16:48:00Z"/>
        </w:numPr>
        <w:ind w:left="1260" w:firstLine="420"/>
        <w:rPr>
          <w:ins w:id="575" w:author="Raymond Sidharta" w:date="2023-05-01T21:52:00Z"/>
          <w:rFonts w:ascii="Consolas" w:hAnsi="Consolas"/>
          <w:sz w:val="18"/>
          <w:szCs w:val="18"/>
          <w:rPrChange w:id="576" w:author="Raymond Sidharta" w:date="2023-05-01T21:53:00Z">
            <w:rPr>
              <w:ins w:id="577" w:author="Raymond Sidharta" w:date="2023-05-01T21:52:00Z"/>
              <w:szCs w:val="21"/>
            </w:rPr>
          </w:rPrChange>
        </w:rPr>
        <w:pPrChange w:id="578" w:author="Raymond Sidharta" w:date="2023-05-01T22:01:00Z">
          <w:pPr>
            <w:spacing w:line="300" w:lineRule="auto"/>
            <w:ind w:left="1260" w:firstLine="420"/>
          </w:pPr>
        </w:pPrChange>
      </w:pPr>
      <w:ins w:id="579" w:author="Raymond Sidharta" w:date="2023-05-01T21:51:00Z">
        <w:r w:rsidRPr="00F57D6B">
          <w:rPr>
            <w:rFonts w:ascii="Consolas" w:hAnsi="Consolas"/>
            <w:sz w:val="18"/>
            <w:szCs w:val="18"/>
            <w:rPrChange w:id="580" w:author="Raymond Sidharta" w:date="2023-05-01T21:53:00Z">
              <w:rPr>
                <w:szCs w:val="21"/>
              </w:rPr>
            </w:rPrChange>
          </w:rPr>
          <w:t>push</w:t>
        </w:r>
      </w:ins>
      <w:ins w:id="581" w:author="Raymond Sidharta" w:date="2023-05-01T21:52:00Z">
        <w:r w:rsidRPr="00F57D6B">
          <w:rPr>
            <w:rFonts w:ascii="Consolas" w:hAnsi="Consolas"/>
            <w:sz w:val="18"/>
            <w:szCs w:val="18"/>
            <w:rPrChange w:id="582" w:author="Raymond Sidharta" w:date="2023-05-01T21:53:00Z">
              <w:rPr>
                <w:szCs w:val="21"/>
              </w:rPr>
            </w:rPrChange>
          </w:rPr>
          <w:t xml:space="preserve"> that node into </w:t>
        </w:r>
        <w:r w:rsidRPr="00F57D6B">
          <w:rPr>
            <w:rFonts w:ascii="Consolas" w:hAnsi="Consolas"/>
            <w:i/>
            <w:iCs/>
            <w:sz w:val="18"/>
            <w:szCs w:val="18"/>
            <w:rPrChange w:id="583" w:author="Raymond Sidharta" w:date="2023-05-01T21:53:00Z">
              <w:rPr>
                <w:i/>
                <w:iCs/>
                <w:szCs w:val="21"/>
              </w:rPr>
            </w:rPrChange>
          </w:rPr>
          <w:t>q</w:t>
        </w:r>
      </w:ins>
    </w:p>
    <w:p w:rsidR="006F7820" w:rsidRDefault="006F7820">
      <w:pPr>
        <w:numPr>
          <w:ins w:id="584" w:author="junx" w:date="2009-03-23T16:48:00Z"/>
        </w:numPr>
        <w:rPr>
          <w:ins w:id="585" w:author="Raymond Sidharta" w:date="2023-05-01T21:53:00Z"/>
          <w:rFonts w:ascii="Consolas" w:hAnsi="Consolas"/>
          <w:sz w:val="18"/>
          <w:szCs w:val="18"/>
        </w:rPr>
        <w:pPrChange w:id="586" w:author="Raymond Sidharta" w:date="2023-05-01T22:01:00Z">
          <w:pPr>
            <w:spacing w:line="300" w:lineRule="auto"/>
          </w:pPr>
        </w:pPrChange>
      </w:pPr>
      <w:ins w:id="587" w:author="Raymond Sidharta" w:date="2023-05-01T21:52:00Z">
        <w:r w:rsidRPr="00F57D6B">
          <w:rPr>
            <w:rFonts w:ascii="Consolas" w:hAnsi="Consolas"/>
            <w:sz w:val="18"/>
            <w:szCs w:val="18"/>
            <w:rPrChange w:id="588" w:author="Raymond Sidharta" w:date="2023-05-01T21:53:00Z">
              <w:rPr>
                <w:szCs w:val="21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589" w:author="Raymond Sidharta" w:date="2023-05-01T21:53:00Z">
              <w:rPr>
                <w:szCs w:val="21"/>
              </w:rPr>
            </w:rPrChange>
          </w:rPr>
          <w:tab/>
        </w:r>
        <w:r w:rsidRPr="00F57D6B">
          <w:rPr>
            <w:rFonts w:ascii="Consolas" w:hAnsi="Consolas"/>
            <w:sz w:val="18"/>
            <w:szCs w:val="18"/>
            <w:rPrChange w:id="590" w:author="Raymond Sidharta" w:date="2023-05-01T21:53:00Z">
              <w:rPr>
                <w:szCs w:val="21"/>
              </w:rPr>
            </w:rPrChange>
          </w:rPr>
          <w:tab/>
        </w:r>
        <w:r w:rsidRPr="00AB4D4C">
          <w:rPr>
            <w:rFonts w:ascii="Consolas" w:hAnsi="Consolas"/>
            <w:b/>
            <w:bCs/>
            <w:sz w:val="18"/>
            <w:szCs w:val="18"/>
            <w:rPrChange w:id="591" w:author="Raymond Sidharta" w:date="2023-05-02T09:28:00Z">
              <w:rPr>
                <w:szCs w:val="21"/>
              </w:rPr>
            </w:rPrChange>
          </w:rPr>
          <w:t xml:space="preserve">return </w:t>
        </w:r>
        <w:r w:rsidRPr="00F57D6B">
          <w:rPr>
            <w:rFonts w:ascii="Consolas" w:hAnsi="Consolas"/>
            <w:sz w:val="18"/>
            <w:szCs w:val="18"/>
            <w:rPrChange w:id="592" w:author="Raymond Sidharta" w:date="2023-05-01T21:53:00Z">
              <w:rPr>
                <w:szCs w:val="21"/>
              </w:rPr>
            </w:rPrChange>
          </w:rPr>
          <w:t xml:space="preserve">first element of </w:t>
        </w:r>
        <w:r w:rsidRPr="00F57D6B">
          <w:rPr>
            <w:rFonts w:ascii="Consolas" w:hAnsi="Consolas"/>
            <w:i/>
            <w:iCs/>
            <w:sz w:val="18"/>
            <w:szCs w:val="18"/>
            <w:rPrChange w:id="593" w:author="Raymond Sidharta" w:date="2023-05-01T21:53:00Z">
              <w:rPr>
                <w:i/>
                <w:iCs/>
                <w:szCs w:val="21"/>
              </w:rPr>
            </w:rPrChange>
          </w:rPr>
          <w:t>q</w:t>
        </w:r>
        <w:r w:rsidRPr="00F57D6B">
          <w:rPr>
            <w:rFonts w:ascii="Consolas" w:hAnsi="Consolas"/>
            <w:sz w:val="18"/>
            <w:szCs w:val="18"/>
            <w:rPrChange w:id="594" w:author="Raymond Sidharta" w:date="2023-05-01T21:53:00Z">
              <w:rPr>
                <w:szCs w:val="21"/>
              </w:rPr>
            </w:rPrChange>
          </w:rPr>
          <w:t>, which is our Huffman tree’s root node</w:t>
        </w:r>
      </w:ins>
    </w:p>
    <w:p w:rsidR="00F57D6B" w:rsidRDefault="00F57D6B">
      <w:pPr>
        <w:numPr>
          <w:ins w:id="595" w:author="junx" w:date="2009-03-23T16:48:00Z"/>
        </w:numPr>
        <w:rPr>
          <w:ins w:id="596" w:author="Raymond Sidharta" w:date="2023-05-01T21:53:00Z"/>
          <w:rFonts w:ascii="Consolas" w:hAnsi="Consolas"/>
          <w:sz w:val="18"/>
          <w:szCs w:val="18"/>
        </w:rPr>
        <w:pPrChange w:id="597" w:author="Raymond Sidharta" w:date="2023-05-01T22:01:00Z">
          <w:pPr>
            <w:spacing w:line="300" w:lineRule="auto"/>
          </w:pPr>
        </w:pPrChange>
      </w:pPr>
      <w:ins w:id="598" w:author="Raymond Sidharta" w:date="2023-05-01T21:53:00Z"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</w:ins>
    </w:p>
    <w:p w:rsidR="00F57D6B" w:rsidRDefault="00F57D6B">
      <w:pPr>
        <w:numPr>
          <w:ins w:id="599" w:author="junx" w:date="2009-03-23T16:48:00Z"/>
        </w:numPr>
        <w:rPr>
          <w:ins w:id="600" w:author="Raymond Sidharta" w:date="2023-05-01T21:53:00Z"/>
          <w:rFonts w:ascii="Consolas" w:hAnsi="Consolas"/>
          <w:sz w:val="18"/>
          <w:szCs w:val="18"/>
        </w:rPr>
        <w:pPrChange w:id="601" w:author="Raymond Sidharta" w:date="2023-05-01T22:01:00Z">
          <w:pPr>
            <w:spacing w:line="300" w:lineRule="auto"/>
          </w:pPr>
        </w:pPrChange>
      </w:pPr>
      <w:ins w:id="602" w:author="Raymond Sidharta" w:date="2023-05-01T21:53:00Z"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 w:rsidRPr="0072738C">
          <w:rPr>
            <w:rFonts w:ascii="Consolas" w:hAnsi="Consolas"/>
            <w:b/>
            <w:bCs/>
            <w:sz w:val="18"/>
            <w:szCs w:val="18"/>
            <w:rPrChange w:id="603" w:author="Raymond Sidharta" w:date="2023-05-01T22:01:00Z">
              <w:rPr>
                <w:rFonts w:ascii="Consolas" w:hAnsi="Consolas"/>
                <w:sz w:val="18"/>
                <w:szCs w:val="18"/>
              </w:rPr>
            </w:rPrChange>
          </w:rPr>
          <w:t>procedure</w:t>
        </w:r>
        <w:r>
          <w:rPr>
            <w:rFonts w:ascii="Consolas" w:hAnsi="Consolas"/>
            <w:sz w:val="18"/>
            <w:szCs w:val="18"/>
          </w:rPr>
          <w:t xml:space="preserve"> HuffmanDict (</w:t>
        </w:r>
        <w:r w:rsidRPr="0072738C">
          <w:rPr>
            <w:rFonts w:ascii="Consolas" w:hAnsi="Consolas"/>
            <w:i/>
            <w:iCs/>
            <w:sz w:val="18"/>
            <w:szCs w:val="18"/>
            <w:rPrChange w:id="604" w:author="Raymond Sidharta" w:date="2023-05-01T22:00:00Z">
              <w:rPr>
                <w:rFonts w:ascii="Consolas" w:hAnsi="Consolas"/>
                <w:sz w:val="18"/>
                <w:szCs w:val="18"/>
              </w:rPr>
            </w:rPrChange>
          </w:rPr>
          <w:t>root</w:t>
        </w:r>
      </w:ins>
      <w:ins w:id="605" w:author="Raymond Sidharta" w:date="2023-05-01T21:55:00Z">
        <w:r>
          <w:rPr>
            <w:rFonts w:ascii="Consolas" w:hAnsi="Consolas"/>
            <w:sz w:val="18"/>
            <w:szCs w:val="18"/>
          </w:rPr>
          <w:t xml:space="preserve">, </w:t>
        </w:r>
        <w:r w:rsidRPr="0072738C">
          <w:rPr>
            <w:rFonts w:ascii="Consolas" w:hAnsi="Consolas"/>
            <w:i/>
            <w:iCs/>
            <w:sz w:val="18"/>
            <w:szCs w:val="18"/>
            <w:rPrChange w:id="606" w:author="Raymond Sidharta" w:date="2023-05-01T22:00:00Z">
              <w:rPr>
                <w:rFonts w:ascii="Consolas" w:hAnsi="Consolas"/>
                <w:sz w:val="18"/>
                <w:szCs w:val="18"/>
              </w:rPr>
            </w:rPrChange>
          </w:rPr>
          <w:t>binString</w:t>
        </w:r>
        <w:r>
          <w:rPr>
            <w:rFonts w:ascii="Consolas" w:hAnsi="Consolas"/>
            <w:sz w:val="18"/>
            <w:szCs w:val="18"/>
          </w:rPr>
          <w:t xml:space="preserve"> = ‘’</w:t>
        </w:r>
      </w:ins>
      <w:ins w:id="607" w:author="Raymond Sidharta" w:date="2023-05-01T21:53:00Z">
        <w:r>
          <w:rPr>
            <w:rFonts w:ascii="Consolas" w:hAnsi="Consolas"/>
            <w:sz w:val="18"/>
            <w:szCs w:val="18"/>
          </w:rPr>
          <w:t>):</w:t>
        </w:r>
      </w:ins>
    </w:p>
    <w:p w:rsidR="00F57D6B" w:rsidRDefault="00F57D6B">
      <w:pPr>
        <w:numPr>
          <w:ins w:id="608" w:author="junx" w:date="2009-03-23T16:48:00Z"/>
        </w:numPr>
        <w:rPr>
          <w:ins w:id="609" w:author="Raymond Sidharta" w:date="2023-05-01T21:59:00Z"/>
          <w:rFonts w:ascii="Consolas" w:hAnsi="Consolas"/>
          <w:sz w:val="18"/>
          <w:szCs w:val="18"/>
        </w:rPr>
        <w:pPrChange w:id="610" w:author="Raymond Sidharta" w:date="2023-05-01T22:01:00Z">
          <w:pPr>
            <w:spacing w:line="300" w:lineRule="auto"/>
          </w:pPr>
        </w:pPrChange>
      </w:pPr>
      <w:ins w:id="611" w:author="Raymond Sidharta" w:date="2023-05-01T21:53:00Z"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 w:rsidRPr="0072738C">
          <w:rPr>
            <w:rFonts w:ascii="Consolas" w:hAnsi="Consolas"/>
            <w:i/>
            <w:iCs/>
            <w:sz w:val="18"/>
            <w:szCs w:val="18"/>
            <w:rPrChange w:id="612" w:author="Raymond Sidharta" w:date="2023-05-01T22:00:00Z">
              <w:rPr>
                <w:rFonts w:ascii="Consolas" w:hAnsi="Consolas"/>
                <w:sz w:val="18"/>
                <w:szCs w:val="18"/>
              </w:rPr>
            </w:rPrChange>
          </w:rPr>
          <w:t>root</w:t>
        </w:r>
        <w:r>
          <w:rPr>
            <w:rFonts w:ascii="Consolas" w:hAnsi="Consolas"/>
            <w:sz w:val="18"/>
            <w:szCs w:val="18"/>
          </w:rPr>
          <w:t xml:space="preserve"> is tree node, r</w:t>
        </w:r>
      </w:ins>
      <w:ins w:id="613" w:author="Raymond Sidharta" w:date="2023-05-01T21:54:00Z">
        <w:r>
          <w:rPr>
            <w:rFonts w:ascii="Consolas" w:hAnsi="Consolas"/>
            <w:sz w:val="18"/>
            <w:szCs w:val="18"/>
          </w:rPr>
          <w:t>epresents Huffman tree’s root</w:t>
        </w:r>
      </w:ins>
    </w:p>
    <w:p w:rsidR="009D4CA5" w:rsidRDefault="009D4CA5">
      <w:pPr>
        <w:numPr>
          <w:ins w:id="614" w:author="junx" w:date="2009-03-23T16:48:00Z"/>
        </w:numPr>
        <w:rPr>
          <w:ins w:id="615" w:author="Raymond Sidharta" w:date="2023-05-01T21:54:00Z"/>
          <w:rFonts w:ascii="Consolas" w:hAnsi="Consolas"/>
          <w:sz w:val="18"/>
          <w:szCs w:val="18"/>
        </w:rPr>
        <w:pPrChange w:id="616" w:author="Raymond Sidharta" w:date="2023-05-01T22:01:00Z">
          <w:pPr>
            <w:spacing w:line="300" w:lineRule="auto"/>
          </w:pPr>
        </w:pPrChange>
      </w:pPr>
      <w:ins w:id="617" w:author="Raymond Sidharta" w:date="2023-05-01T21:59:00Z"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 w:rsidRPr="0072738C">
          <w:rPr>
            <w:rFonts w:ascii="Consolas" w:hAnsi="Consolas"/>
            <w:i/>
            <w:iCs/>
            <w:sz w:val="18"/>
            <w:szCs w:val="18"/>
            <w:rPrChange w:id="618" w:author="Raymond Sidharta" w:date="2023-05-01T22:00:00Z">
              <w:rPr>
                <w:rFonts w:ascii="Consolas" w:hAnsi="Consolas"/>
                <w:sz w:val="18"/>
                <w:szCs w:val="18"/>
              </w:rPr>
            </w:rPrChange>
          </w:rPr>
          <w:t>d</w:t>
        </w:r>
        <w:r>
          <w:rPr>
            <w:rFonts w:ascii="Consolas" w:hAnsi="Consolas"/>
            <w:sz w:val="18"/>
            <w:szCs w:val="18"/>
          </w:rPr>
          <w:t xml:space="preserve"> is python dictionary with format {char : binaryString}</w:t>
        </w:r>
      </w:ins>
    </w:p>
    <w:p w:rsidR="00F57D6B" w:rsidRDefault="00F57D6B">
      <w:pPr>
        <w:numPr>
          <w:ins w:id="619" w:author="junx" w:date="2009-03-23T16:48:00Z"/>
        </w:numPr>
        <w:rPr>
          <w:ins w:id="620" w:author="Raymond Sidharta" w:date="2023-05-01T21:56:00Z"/>
          <w:rFonts w:ascii="Consolas" w:hAnsi="Consolas"/>
          <w:sz w:val="18"/>
          <w:szCs w:val="18"/>
        </w:rPr>
        <w:pPrChange w:id="621" w:author="Raymond Sidharta" w:date="2023-05-01T22:01:00Z">
          <w:pPr>
            <w:spacing w:line="300" w:lineRule="auto"/>
          </w:pPr>
        </w:pPrChange>
      </w:pPr>
      <w:ins w:id="622" w:author="Raymond Sidharta" w:date="2023-05-01T21:54:00Z"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</w:ins>
      <w:ins w:id="623" w:author="Raymond Sidharta" w:date="2023-05-01T21:55:00Z">
        <w:r>
          <w:rPr>
            <w:rFonts w:ascii="Consolas" w:hAnsi="Consolas"/>
            <w:sz w:val="18"/>
            <w:szCs w:val="18"/>
          </w:rPr>
          <w:t>if</w:t>
        </w:r>
        <w:r w:rsidR="009D4CA5">
          <w:rPr>
            <w:rFonts w:ascii="Consolas" w:hAnsi="Consolas"/>
            <w:sz w:val="18"/>
            <w:szCs w:val="18"/>
          </w:rPr>
          <w:t xml:space="preserve"> </w:t>
        </w:r>
      </w:ins>
      <w:ins w:id="624" w:author="Raymond Sidharta" w:date="2023-05-01T21:56:00Z">
        <w:r w:rsidR="009D4CA5">
          <w:rPr>
            <w:rFonts w:ascii="Consolas" w:hAnsi="Consolas"/>
            <w:sz w:val="18"/>
            <w:szCs w:val="18"/>
          </w:rPr>
          <w:t>root is a char:</w:t>
        </w:r>
      </w:ins>
    </w:p>
    <w:p w:rsidR="009D4CA5" w:rsidRDefault="009D4CA5">
      <w:pPr>
        <w:numPr>
          <w:ins w:id="625" w:author="junx" w:date="2009-03-23T16:48:00Z"/>
        </w:numPr>
        <w:rPr>
          <w:ins w:id="626" w:author="Raymond Sidharta" w:date="2023-05-01T21:58:00Z"/>
          <w:rFonts w:ascii="Consolas" w:hAnsi="Consolas"/>
          <w:sz w:val="18"/>
          <w:szCs w:val="18"/>
        </w:rPr>
        <w:pPrChange w:id="627" w:author="Raymond Sidharta" w:date="2023-05-01T22:01:00Z">
          <w:pPr>
            <w:spacing w:line="300" w:lineRule="auto"/>
          </w:pPr>
        </w:pPrChange>
      </w:pPr>
      <w:ins w:id="628" w:author="Raymond Sidharta" w:date="2023-05-01T21:56:00Z"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  <w:t>return {root : binString}</w:t>
        </w:r>
      </w:ins>
    </w:p>
    <w:p w:rsidR="00237331" w:rsidRDefault="009D4CA5">
      <w:pPr>
        <w:numPr>
          <w:ins w:id="629" w:author="junx" w:date="2009-03-23T16:48:00Z"/>
        </w:numPr>
        <w:rPr>
          <w:ins w:id="630" w:author="Raymond Sidharta" w:date="2023-05-01T22:00:00Z"/>
          <w:rFonts w:ascii="Consolas" w:hAnsi="Consolas"/>
          <w:sz w:val="18"/>
          <w:szCs w:val="18"/>
        </w:rPr>
        <w:pPrChange w:id="631" w:author="Raymond Sidharta" w:date="2023-05-01T22:01:00Z">
          <w:pPr>
            <w:spacing w:line="300" w:lineRule="auto"/>
          </w:pPr>
        </w:pPrChange>
      </w:pPr>
      <w:ins w:id="632" w:author="Raymond Sidharta" w:date="2023-05-01T21:58:00Z"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</w:ins>
      <w:ins w:id="633" w:author="Raymond Sidharta" w:date="2023-05-01T21:59:00Z">
        <w:r w:rsidR="00237331">
          <w:rPr>
            <w:rFonts w:ascii="Consolas" w:hAnsi="Consolas"/>
            <w:sz w:val="18"/>
            <w:szCs w:val="18"/>
          </w:rPr>
          <w:t xml:space="preserve">update </w:t>
        </w:r>
        <w:r w:rsidR="00237331" w:rsidRPr="0072738C">
          <w:rPr>
            <w:rFonts w:ascii="Consolas" w:hAnsi="Consolas"/>
            <w:i/>
            <w:iCs/>
            <w:sz w:val="18"/>
            <w:szCs w:val="18"/>
            <w:rPrChange w:id="634" w:author="Raymond Sidharta" w:date="2023-05-01T22:01:00Z">
              <w:rPr>
                <w:rFonts w:ascii="Consolas" w:hAnsi="Consolas"/>
                <w:sz w:val="18"/>
                <w:szCs w:val="18"/>
              </w:rPr>
            </w:rPrChange>
          </w:rPr>
          <w:t>d</w:t>
        </w:r>
        <w:r w:rsidR="00237331">
          <w:rPr>
            <w:rFonts w:ascii="Consolas" w:hAnsi="Consolas"/>
            <w:sz w:val="18"/>
            <w:szCs w:val="18"/>
          </w:rPr>
          <w:t xml:space="preserve"> by running HuffmanDict(</w:t>
        </w:r>
        <w:r w:rsidR="00237331" w:rsidRPr="0072738C">
          <w:rPr>
            <w:rFonts w:ascii="Consolas" w:hAnsi="Consolas"/>
            <w:i/>
            <w:iCs/>
            <w:sz w:val="18"/>
            <w:szCs w:val="18"/>
            <w:rPrChange w:id="635" w:author="Raymond Sidharta" w:date="2023-05-01T22:01:00Z">
              <w:rPr>
                <w:rFonts w:ascii="Consolas" w:hAnsi="Consolas"/>
                <w:sz w:val="18"/>
                <w:szCs w:val="18"/>
              </w:rPr>
            </w:rPrChange>
          </w:rPr>
          <w:t>root-&gt;le</w:t>
        </w:r>
      </w:ins>
      <w:ins w:id="636" w:author="Raymond Sidharta" w:date="2023-05-01T22:00:00Z">
        <w:r w:rsidR="00237331" w:rsidRPr="0072738C">
          <w:rPr>
            <w:rFonts w:ascii="Consolas" w:hAnsi="Consolas"/>
            <w:i/>
            <w:iCs/>
            <w:sz w:val="18"/>
            <w:szCs w:val="18"/>
            <w:rPrChange w:id="637" w:author="Raymond Sidharta" w:date="2023-05-01T22:01:00Z">
              <w:rPr>
                <w:rFonts w:ascii="Consolas" w:hAnsi="Consolas"/>
                <w:sz w:val="18"/>
                <w:szCs w:val="18"/>
              </w:rPr>
            </w:rPrChange>
          </w:rPr>
          <w:t>ft</w:t>
        </w:r>
        <w:r w:rsidR="00237331">
          <w:rPr>
            <w:rFonts w:ascii="Consolas" w:hAnsi="Consolas"/>
            <w:sz w:val="18"/>
            <w:szCs w:val="18"/>
          </w:rPr>
          <w:t xml:space="preserve">, </w:t>
        </w:r>
        <w:r w:rsidR="00237331" w:rsidRPr="0072738C">
          <w:rPr>
            <w:rFonts w:ascii="Consolas" w:hAnsi="Consolas"/>
            <w:i/>
            <w:iCs/>
            <w:sz w:val="18"/>
            <w:szCs w:val="18"/>
            <w:rPrChange w:id="638" w:author="Raymond Sidharta" w:date="2023-05-01T22:01:00Z">
              <w:rPr>
                <w:rFonts w:ascii="Consolas" w:hAnsi="Consolas"/>
                <w:sz w:val="18"/>
                <w:szCs w:val="18"/>
              </w:rPr>
            </w:rPrChange>
          </w:rPr>
          <w:t>binString</w:t>
        </w:r>
        <w:r w:rsidR="00237331">
          <w:rPr>
            <w:rFonts w:ascii="Consolas" w:hAnsi="Consolas"/>
            <w:sz w:val="18"/>
            <w:szCs w:val="18"/>
          </w:rPr>
          <w:t xml:space="preserve"> += ‘0’)</w:t>
        </w:r>
      </w:ins>
    </w:p>
    <w:p w:rsidR="00237331" w:rsidRDefault="00237331">
      <w:pPr>
        <w:numPr>
          <w:ins w:id="639" w:author="junx" w:date="2009-03-23T16:48:00Z"/>
        </w:numPr>
        <w:rPr>
          <w:ins w:id="640" w:author="Raymond Sidharta" w:date="2023-05-01T22:00:00Z"/>
          <w:rFonts w:ascii="Consolas" w:hAnsi="Consolas"/>
          <w:sz w:val="18"/>
          <w:szCs w:val="18"/>
        </w:rPr>
        <w:pPrChange w:id="641" w:author="Raymond Sidharta" w:date="2023-05-01T22:01:00Z">
          <w:pPr>
            <w:spacing w:line="300" w:lineRule="auto"/>
          </w:pPr>
        </w:pPrChange>
      </w:pPr>
      <w:ins w:id="642" w:author="Raymond Sidharta" w:date="2023-05-01T22:00:00Z"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  <w:t xml:space="preserve">update </w:t>
        </w:r>
        <w:r w:rsidRPr="0072738C">
          <w:rPr>
            <w:rFonts w:ascii="Consolas" w:hAnsi="Consolas"/>
            <w:i/>
            <w:iCs/>
            <w:sz w:val="18"/>
            <w:szCs w:val="18"/>
            <w:rPrChange w:id="643" w:author="Raymond Sidharta" w:date="2023-05-01T22:01:00Z">
              <w:rPr>
                <w:rFonts w:ascii="Consolas" w:hAnsi="Consolas"/>
                <w:sz w:val="18"/>
                <w:szCs w:val="18"/>
              </w:rPr>
            </w:rPrChange>
          </w:rPr>
          <w:t>d</w:t>
        </w:r>
        <w:r>
          <w:rPr>
            <w:rFonts w:ascii="Consolas" w:hAnsi="Consolas"/>
            <w:sz w:val="18"/>
            <w:szCs w:val="18"/>
          </w:rPr>
          <w:t xml:space="preserve"> by running HuffmanDict(</w:t>
        </w:r>
        <w:r w:rsidRPr="0072738C">
          <w:rPr>
            <w:rFonts w:ascii="Consolas" w:hAnsi="Consolas"/>
            <w:i/>
            <w:iCs/>
            <w:sz w:val="18"/>
            <w:szCs w:val="18"/>
            <w:rPrChange w:id="644" w:author="Raymond Sidharta" w:date="2023-05-01T22:01:00Z">
              <w:rPr>
                <w:rFonts w:ascii="Consolas" w:hAnsi="Consolas"/>
                <w:sz w:val="18"/>
                <w:szCs w:val="18"/>
              </w:rPr>
            </w:rPrChange>
          </w:rPr>
          <w:t>root-&gt;right</w:t>
        </w:r>
        <w:r>
          <w:rPr>
            <w:rFonts w:ascii="Consolas" w:hAnsi="Consolas"/>
            <w:sz w:val="18"/>
            <w:szCs w:val="18"/>
          </w:rPr>
          <w:t xml:space="preserve">, </w:t>
        </w:r>
        <w:r w:rsidRPr="0072738C">
          <w:rPr>
            <w:rFonts w:ascii="Consolas" w:hAnsi="Consolas"/>
            <w:i/>
            <w:iCs/>
            <w:sz w:val="18"/>
            <w:szCs w:val="18"/>
            <w:rPrChange w:id="645" w:author="Raymond Sidharta" w:date="2023-05-01T22:01:00Z">
              <w:rPr>
                <w:rFonts w:ascii="Consolas" w:hAnsi="Consolas"/>
                <w:sz w:val="18"/>
                <w:szCs w:val="18"/>
              </w:rPr>
            </w:rPrChange>
          </w:rPr>
          <w:t>binString</w:t>
        </w:r>
        <w:r>
          <w:rPr>
            <w:rFonts w:ascii="Consolas" w:hAnsi="Consolas"/>
            <w:sz w:val="18"/>
            <w:szCs w:val="18"/>
          </w:rPr>
          <w:t xml:space="preserve"> += ‘1’)</w:t>
        </w:r>
      </w:ins>
    </w:p>
    <w:p w:rsidR="0072738C" w:rsidRPr="00F57D6B" w:rsidRDefault="0072738C">
      <w:pPr>
        <w:numPr>
          <w:ins w:id="646" w:author="junx" w:date="2009-03-23T16:48:00Z"/>
        </w:numPr>
        <w:rPr>
          <w:ins w:id="647" w:author="Raymond Sidharta" w:date="2023-05-01T21:28:00Z"/>
          <w:rFonts w:ascii="Consolas" w:hAnsi="Consolas"/>
          <w:sz w:val="18"/>
          <w:szCs w:val="18"/>
          <w:rPrChange w:id="648" w:author="Raymond Sidharta" w:date="2023-05-01T21:53:00Z">
            <w:rPr>
              <w:ins w:id="649" w:author="Raymond Sidharta" w:date="2023-05-01T21:28:00Z"/>
              <w:sz w:val="24"/>
            </w:rPr>
          </w:rPrChange>
        </w:rPr>
        <w:pPrChange w:id="650" w:author="Raymond Sidharta" w:date="2023-05-01T22:01:00Z">
          <w:pPr>
            <w:spacing w:line="300" w:lineRule="auto"/>
            <w:ind w:left="792" w:firstLine="558"/>
          </w:pPr>
        </w:pPrChange>
      </w:pPr>
      <w:ins w:id="651" w:author="Raymond Sidharta" w:date="2023-05-01T22:00:00Z"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>
          <w:rPr>
            <w:rFonts w:ascii="Consolas" w:hAnsi="Consolas"/>
            <w:sz w:val="18"/>
            <w:szCs w:val="18"/>
          </w:rPr>
          <w:tab/>
        </w:r>
        <w:r w:rsidRPr="00AB4D4C">
          <w:rPr>
            <w:rFonts w:ascii="Consolas" w:hAnsi="Consolas"/>
            <w:b/>
            <w:bCs/>
            <w:sz w:val="18"/>
            <w:szCs w:val="18"/>
            <w:rPrChange w:id="652" w:author="Raymond Sidharta" w:date="2023-05-02T09:28:00Z">
              <w:rPr>
                <w:rFonts w:ascii="Consolas" w:hAnsi="Consolas"/>
                <w:sz w:val="18"/>
                <w:szCs w:val="18"/>
              </w:rPr>
            </w:rPrChange>
          </w:rPr>
          <w:t>return</w:t>
        </w:r>
        <w:r>
          <w:rPr>
            <w:rFonts w:ascii="Consolas" w:hAnsi="Consolas"/>
            <w:sz w:val="18"/>
            <w:szCs w:val="18"/>
          </w:rPr>
          <w:t xml:space="preserve"> d</w:t>
        </w:r>
      </w:ins>
    </w:p>
    <w:p w:rsidR="00A849A4" w:rsidRDefault="00A849A4" w:rsidP="00A849A4">
      <w:pPr>
        <w:numPr>
          <w:ins w:id="653" w:author="junx" w:date="2009-03-23T16:48:00Z"/>
        </w:numPr>
        <w:spacing w:line="300" w:lineRule="auto"/>
        <w:rPr>
          <w:ins w:id="654" w:author="Raymond Sidharta" w:date="2023-05-01T22:02:00Z"/>
          <w:sz w:val="24"/>
        </w:rPr>
      </w:pPr>
      <w:ins w:id="655" w:author="Raymond Sidharta" w:date="2023-05-01T22:02:00Z">
        <w:r>
          <w:rPr>
            <w:sz w:val="24"/>
          </w:rPr>
          <w:lastRenderedPageBreak/>
          <w:tab/>
        </w:r>
        <w:r>
          <w:rPr>
            <w:sz w:val="24"/>
          </w:rPr>
          <w:tab/>
        </w:r>
      </w:ins>
    </w:p>
    <w:p w:rsidR="00C407CC" w:rsidRPr="00852139" w:rsidRDefault="00A849A4">
      <w:pPr>
        <w:numPr>
          <w:ins w:id="656" w:author="junx" w:date="2009-03-23T16:48:00Z"/>
        </w:numPr>
        <w:spacing w:line="300" w:lineRule="auto"/>
        <w:ind w:left="810"/>
        <w:rPr>
          <w:ins w:id="657" w:author="Raymond Sidharta" w:date="2023-05-01T20:45:00Z"/>
          <w:sz w:val="24"/>
        </w:rPr>
        <w:pPrChange w:id="658" w:author="Raymond Sidharta" w:date="2023-05-03T00:53:00Z">
          <w:pPr>
            <w:spacing w:line="300" w:lineRule="auto"/>
            <w:ind w:left="360"/>
          </w:pPr>
        </w:pPrChange>
      </w:pPr>
      <w:ins w:id="659" w:author="Raymond Sidharta" w:date="2023-05-01T22:02:00Z">
        <w:r>
          <w:rPr>
            <w:sz w:val="24"/>
          </w:rPr>
          <w:t>In this project, Huffman coding is implemented in both text and image compression.</w:t>
        </w:r>
      </w:ins>
    </w:p>
    <w:p w:rsidR="00444396" w:rsidDel="00C407CC" w:rsidRDefault="00B00AF5" w:rsidP="00444396">
      <w:pPr>
        <w:numPr>
          <w:ilvl w:val="1"/>
          <w:numId w:val="1"/>
          <w:numberingChange w:id="660" w:author="junx" w:date="2009-03-23T16:52:00Z" w:original="（%2:1:0:）"/>
        </w:numPr>
        <w:spacing w:line="300" w:lineRule="auto"/>
        <w:rPr>
          <w:del w:id="661" w:author="Raymond Sidharta" w:date="2023-05-01T20:44:00Z"/>
          <w:sz w:val="24"/>
        </w:rPr>
      </w:pPr>
      <w:ins w:id="662" w:author="Raymond Sidharta" w:date="2023-05-01T20:45:00Z">
        <w:r w:rsidRPr="00B26E37">
          <w:rPr>
            <w:sz w:val="28"/>
            <w:szCs w:val="28"/>
            <w:rPrChange w:id="663" w:author="Raymond Sidharta" w:date="2023-05-02T09:27:00Z">
              <w:rPr>
                <w:sz w:val="24"/>
              </w:rPr>
            </w:rPrChange>
          </w:rPr>
          <w:t>JPEG</w:t>
        </w:r>
      </w:ins>
      <w:ins w:id="664" w:author="Raymond Sidharta" w:date="2023-05-01T22:10:00Z">
        <w:r w:rsidR="009805E6" w:rsidRPr="00B26E37">
          <w:rPr>
            <w:sz w:val="28"/>
            <w:szCs w:val="28"/>
            <w:rPrChange w:id="665" w:author="Raymond Sidharta" w:date="2023-05-02T09:27:00Z">
              <w:rPr>
                <w:sz w:val="24"/>
              </w:rPr>
            </w:rPrChange>
          </w:rPr>
          <w:t xml:space="preserve"> Algorithm</w:t>
        </w:r>
      </w:ins>
      <w:ins w:id="666" w:author="junx" w:date="2009-03-23T16:49:00Z">
        <w:del w:id="667" w:author="Raymond Sidharta" w:date="2023-05-01T20:44:00Z">
          <w:r w:rsidR="00444396" w:rsidDel="00916A3E">
            <w:rPr>
              <w:rFonts w:hint="eastAsia"/>
              <w:sz w:val="24"/>
            </w:rPr>
            <w:delText>工程实践当中所用到的理论知识阐述</w:delText>
          </w:r>
        </w:del>
      </w:ins>
    </w:p>
    <w:p w:rsidR="00C407CC" w:rsidRDefault="00C407CC" w:rsidP="00444396">
      <w:pPr>
        <w:numPr>
          <w:ilvl w:val="1"/>
          <w:numId w:val="1"/>
          <w:numberingChange w:id="668" w:author="junx" w:date="2009-03-23T16:52:00Z" w:original="（%2:3:0:）"/>
        </w:numPr>
        <w:spacing w:line="300" w:lineRule="auto"/>
        <w:rPr>
          <w:ins w:id="669" w:author="Raymond Sidharta" w:date="2023-05-01T22:02:00Z"/>
          <w:sz w:val="24"/>
        </w:rPr>
      </w:pPr>
    </w:p>
    <w:p w:rsidR="00B00AF5" w:rsidRDefault="009805E6">
      <w:pPr>
        <w:numPr>
          <w:numberingChange w:id="670" w:author="junx" w:date="2009-03-23T16:52:00Z" w:original="（%2:1:0:）"/>
        </w:numPr>
        <w:spacing w:line="300" w:lineRule="auto"/>
        <w:ind w:left="792" w:firstLine="648"/>
        <w:rPr>
          <w:sz w:val="24"/>
        </w:rPr>
        <w:pPrChange w:id="671" w:author="Raymond Sidharta" w:date="2023-05-01T22:45:00Z">
          <w:pPr>
            <w:spacing w:line="300" w:lineRule="auto"/>
            <w:ind w:left="792"/>
          </w:pPr>
        </w:pPrChange>
      </w:pPr>
      <w:ins w:id="672" w:author="Raymond Sidharta" w:date="2023-05-01T22:10:00Z">
        <w:r w:rsidRPr="009805E6">
          <w:rPr>
            <w:sz w:val="24"/>
          </w:rPr>
          <w:t>JPEG stands for Joint Photographic Experts Group, an international organization that standardized the format during the late 1980s and early 1990s.</w:t>
        </w:r>
      </w:ins>
      <w:ins w:id="673" w:author="Raymond Sidharta" w:date="2023-05-01T22:40:00Z">
        <w:r w:rsidR="001941D6">
          <w:rPr>
            <w:sz w:val="24"/>
          </w:rPr>
          <w:t xml:space="preserve"> </w:t>
        </w:r>
        <w:r w:rsidR="001941D6" w:rsidRPr="001941D6">
          <w:rPr>
            <w:sz w:val="24"/>
          </w:rPr>
          <w:t>It’s a standard image format for containing lossy and compressed image data</w:t>
        </w:r>
        <w:r w:rsidR="001941D6">
          <w:rPr>
            <w:sz w:val="24"/>
          </w:rPr>
          <w:t xml:space="preserve">. Despite the huge reduction in file size, JPEG images maintain reasonable image quality. </w:t>
        </w:r>
      </w:ins>
    </w:p>
    <w:p w:rsidR="000F1992" w:rsidRDefault="00DA1D85" w:rsidP="00DA1D85">
      <w:pPr>
        <w:numPr>
          <w:numberingChange w:id="674" w:author="junx" w:date="2009-03-23T16:52:00Z" w:original="（%2:1:0:）"/>
        </w:numPr>
        <w:spacing w:line="300" w:lineRule="auto"/>
        <w:ind w:left="792" w:firstLine="648"/>
        <w:rPr>
          <w:ins w:id="675" w:author="Raymond Sidharta" w:date="2023-05-01T22:50:00Z"/>
          <w:sz w:val="24"/>
        </w:rPr>
      </w:pPr>
      <w:ins w:id="676" w:author="Raymond Sidharta" w:date="2023-05-01T22:44:00Z">
        <w:r>
          <w:rPr>
            <w:sz w:val="24"/>
          </w:rPr>
          <w:t>The main idea of JPEG compression is we analyze each section of the image and finds and removes elements w</w:t>
        </w:r>
      </w:ins>
      <w:ins w:id="677" w:author="Raymond Sidharta" w:date="2023-05-01T22:45:00Z">
        <w:r>
          <w:rPr>
            <w:sz w:val="24"/>
          </w:rPr>
          <w:t xml:space="preserve">hich eyes can’t easily perceived. </w:t>
        </w:r>
      </w:ins>
    </w:p>
    <w:p w:rsidR="00DA1D85" w:rsidDel="00FA4D40" w:rsidRDefault="000F1992" w:rsidP="00DA1D85">
      <w:pPr>
        <w:numPr>
          <w:numberingChange w:id="678" w:author="junx" w:date="2009-03-23T16:52:00Z" w:original="（%2:1:0:）"/>
        </w:numPr>
        <w:spacing w:line="300" w:lineRule="auto"/>
        <w:ind w:left="792" w:firstLine="648"/>
        <w:rPr>
          <w:del w:id="679" w:author="Raymond Sidharta" w:date="2023-05-01T23:03:00Z"/>
          <w:sz w:val="24"/>
        </w:rPr>
      </w:pPr>
      <w:ins w:id="680" w:author="Raymond Sidharta" w:date="2023-05-01T22:50:00Z">
        <w:r>
          <w:rPr>
            <w:sz w:val="24"/>
          </w:rPr>
          <w:t>First, i</w:t>
        </w:r>
      </w:ins>
      <w:ins w:id="681" w:author="Raymond Sidharta" w:date="2023-05-01T22:46:00Z">
        <w:r w:rsidR="00DF6EC4">
          <w:rPr>
            <w:sz w:val="24"/>
          </w:rPr>
          <w:t xml:space="preserve">t exploits </w:t>
        </w:r>
      </w:ins>
      <w:ins w:id="682" w:author="Raymond Sidharta" w:date="2023-05-01T22:47:00Z">
        <w:r w:rsidR="00DF6EC4">
          <w:rPr>
            <w:sz w:val="24"/>
          </w:rPr>
          <w:t>human eyes weakness from recognizing colors. It happens because human eyes have more light receptors (</w:t>
        </w:r>
      </w:ins>
      <w:ins w:id="683" w:author="Raymond Sidharta" w:date="2023-05-01T22:48:00Z">
        <w:r w:rsidR="00DF6EC4">
          <w:rPr>
            <w:sz w:val="24"/>
          </w:rPr>
          <w:t>rod cells) th</w:t>
        </w:r>
      </w:ins>
      <w:ins w:id="684" w:author="Raymond Sidharta" w:date="2023-05-01T22:49:00Z">
        <w:r>
          <w:rPr>
            <w:sz w:val="24"/>
          </w:rPr>
          <w:t>a</w:t>
        </w:r>
      </w:ins>
      <w:ins w:id="685" w:author="Raymond Sidharta" w:date="2023-05-01T22:48:00Z">
        <w:r w:rsidR="00DF6EC4">
          <w:rPr>
            <w:sz w:val="24"/>
          </w:rPr>
          <w:t>n color receptors (cone cells).</w:t>
        </w:r>
      </w:ins>
      <w:ins w:id="686" w:author="Raymond Sidharta" w:date="2023-05-01T22:49:00Z">
        <w:r>
          <w:rPr>
            <w:sz w:val="24"/>
          </w:rPr>
          <w:t xml:space="preserve"> In other words, our eyes are more sensitive to brightness level</w:t>
        </w:r>
      </w:ins>
      <w:ins w:id="687" w:author="Raymond Sidharta" w:date="2023-05-01T22:50:00Z">
        <w:r>
          <w:rPr>
            <w:sz w:val="24"/>
          </w:rPr>
          <w:t>s</w:t>
        </w:r>
      </w:ins>
      <w:ins w:id="688" w:author="Raymond Sidharta" w:date="2023-05-01T22:49:00Z">
        <w:r>
          <w:rPr>
            <w:sz w:val="24"/>
          </w:rPr>
          <w:t xml:space="preserve"> than chromi</w:t>
        </w:r>
      </w:ins>
      <w:ins w:id="689" w:author="Raymond Sidharta" w:date="2023-05-01T22:50:00Z">
        <w:r>
          <w:rPr>
            <w:sz w:val="24"/>
          </w:rPr>
          <w:t>nance levels. The JPEG compression uses this weakness by throwing some color information from images</w:t>
        </w:r>
      </w:ins>
      <w:ins w:id="690" w:author="Raymond Sidharta" w:date="2023-05-01T22:52:00Z">
        <w:r w:rsidR="00396E03">
          <w:rPr>
            <w:sz w:val="24"/>
          </w:rPr>
          <w:t xml:space="preserve"> in order to save stored data.</w:t>
        </w:r>
      </w:ins>
    </w:p>
    <w:p w:rsidR="00FA4D40" w:rsidRDefault="00FA4D40" w:rsidP="00FA4D40">
      <w:pPr>
        <w:numPr>
          <w:numberingChange w:id="691" w:author="junx" w:date="2009-03-23T16:52:00Z" w:original="（%2:1:0:）"/>
        </w:numPr>
        <w:spacing w:line="300" w:lineRule="auto"/>
        <w:ind w:left="792" w:firstLine="648"/>
        <w:rPr>
          <w:sz w:val="24"/>
        </w:rPr>
      </w:pPr>
    </w:p>
    <w:p w:rsidR="00F7208B" w:rsidRDefault="00F7208B" w:rsidP="00DA1D85">
      <w:pPr>
        <w:numPr>
          <w:numberingChange w:id="692" w:author="junx" w:date="2009-03-23T16:52:00Z" w:original="（%2:1:0:）"/>
        </w:numPr>
        <w:spacing w:line="300" w:lineRule="auto"/>
        <w:ind w:left="792" w:firstLine="648"/>
        <w:rPr>
          <w:sz w:val="24"/>
        </w:rPr>
      </w:pPr>
      <w:ins w:id="693" w:author="Raymond Sidharta" w:date="2023-05-01T22:52:00Z">
        <w:r>
          <w:rPr>
            <w:sz w:val="24"/>
          </w:rPr>
          <w:t>Second, it exploits human eyes weakness from recognizing high frequency</w:t>
        </w:r>
      </w:ins>
      <w:ins w:id="694" w:author="Raymond Sidharta" w:date="2023-05-01T22:57:00Z">
        <w:r>
          <w:rPr>
            <w:sz w:val="24"/>
          </w:rPr>
          <w:t xml:space="preserve"> change in some part or section of the image.</w:t>
        </w:r>
        <w:r w:rsidR="00D8608E">
          <w:rPr>
            <w:sz w:val="24"/>
          </w:rPr>
          <w:t xml:space="preserve"> </w:t>
        </w:r>
      </w:ins>
      <w:ins w:id="695" w:author="Raymond Sidharta" w:date="2023-05-01T22:58:00Z">
        <w:r w:rsidR="00D8608E">
          <w:rPr>
            <w:sz w:val="24"/>
          </w:rPr>
          <w:t xml:space="preserve">JPEG compression uses this weakness by removing those data which have high frequency change since we missed the details in our image. That’s why JPEG may </w:t>
        </w:r>
      </w:ins>
      <w:ins w:id="696" w:author="Raymond Sidharta" w:date="2023-05-01T22:59:00Z">
        <w:r w:rsidR="00D8608E">
          <w:rPr>
            <w:sz w:val="24"/>
          </w:rPr>
          <w:t>reduce our image quality, but not that much.</w:t>
        </w:r>
      </w:ins>
    </w:p>
    <w:p w:rsidR="0093415D" w:rsidRDefault="0093415D" w:rsidP="0093415D">
      <w:pPr>
        <w:numPr>
          <w:numberingChange w:id="697" w:author="junx" w:date="2009-03-23T16:52:00Z" w:original="（%2:1:0:）"/>
        </w:numPr>
        <w:spacing w:line="300" w:lineRule="auto"/>
        <w:rPr>
          <w:sz w:val="24"/>
        </w:rPr>
      </w:pPr>
      <w:ins w:id="698" w:author="Raymond Sidharta" w:date="2023-05-01T22:59:00Z">
        <w:r>
          <w:rPr>
            <w:sz w:val="24"/>
          </w:rPr>
          <w:tab/>
        </w:r>
        <w:r>
          <w:rPr>
            <w:sz w:val="24"/>
          </w:rPr>
          <w:tab/>
          <w:t>These are 5 common steps for JPEG compression:</w:t>
        </w:r>
      </w:ins>
    </w:p>
    <w:p w:rsidR="0093415D" w:rsidRDefault="0093415D">
      <w:pPr>
        <w:numPr>
          <w:ilvl w:val="2"/>
          <w:numId w:val="1"/>
          <w:numberingChange w:id="699" w:author="junx" w:date="2009-03-23T16:52:00Z" w:original="（%2:1:0:）"/>
        </w:numPr>
        <w:tabs>
          <w:tab w:val="left" w:pos="1530"/>
        </w:tabs>
        <w:spacing w:line="300" w:lineRule="auto"/>
        <w:ind w:hanging="414"/>
        <w:rPr>
          <w:sz w:val="24"/>
        </w:rPr>
        <w:pPrChange w:id="700" w:author="Raymond Sidharta" w:date="2023-05-01T23:02:00Z">
          <w:pPr>
            <w:numPr>
              <w:ilvl w:val="2"/>
              <w:numId w:val="1"/>
            </w:numPr>
            <w:spacing w:line="300" w:lineRule="auto"/>
            <w:ind w:left="1224" w:hanging="414"/>
          </w:pPr>
        </w:pPrChange>
      </w:pPr>
      <w:ins w:id="701" w:author="Raymond Sidharta" w:date="2023-05-01T23:00:00Z">
        <w:r>
          <w:rPr>
            <w:sz w:val="24"/>
          </w:rPr>
          <w:t>Color Space Conversion</w:t>
        </w:r>
      </w:ins>
    </w:p>
    <w:p w:rsidR="0093415D" w:rsidRDefault="009E01FA" w:rsidP="0093415D">
      <w:pPr>
        <w:numPr>
          <w:numberingChange w:id="702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703" w:author="Raymond Sidharta" w:date="2023-05-01T23:04:00Z">
        <w:r>
          <w:rPr>
            <w:sz w:val="24"/>
          </w:rPr>
          <w:t xml:space="preserve">Image commonly be represented using </w:t>
        </w:r>
        <w:r w:rsidRPr="00455555">
          <w:rPr>
            <w:i/>
            <w:iCs/>
            <w:sz w:val="24"/>
            <w:rPrChange w:id="704" w:author="Raymond Sidharta" w:date="2023-05-01T23:06:00Z">
              <w:rPr>
                <w:sz w:val="24"/>
              </w:rPr>
            </w:rPrChange>
          </w:rPr>
          <w:t>RGB</w:t>
        </w:r>
        <w:r>
          <w:rPr>
            <w:sz w:val="24"/>
          </w:rPr>
          <w:t xml:space="preserve"> color space. </w:t>
        </w:r>
        <w:r w:rsidR="008D0A93">
          <w:rPr>
            <w:sz w:val="24"/>
          </w:rPr>
          <w:t xml:space="preserve">To implement JPEG </w:t>
        </w:r>
      </w:ins>
      <w:ins w:id="705" w:author="Raymond Sidharta" w:date="2023-05-01T23:05:00Z">
        <w:r w:rsidR="008D0A93">
          <w:rPr>
            <w:sz w:val="24"/>
          </w:rPr>
          <w:t xml:space="preserve">compression, first we must convert </w:t>
        </w:r>
        <w:r w:rsidR="008D0A93" w:rsidRPr="00455555">
          <w:rPr>
            <w:i/>
            <w:iCs/>
            <w:sz w:val="24"/>
            <w:rPrChange w:id="706" w:author="Raymond Sidharta" w:date="2023-05-01T23:06:00Z">
              <w:rPr>
                <w:sz w:val="24"/>
              </w:rPr>
            </w:rPrChange>
          </w:rPr>
          <w:t>RGB</w:t>
        </w:r>
        <w:r w:rsidR="008D0A93">
          <w:rPr>
            <w:sz w:val="24"/>
          </w:rPr>
          <w:t xml:space="preserve"> color space into </w:t>
        </w:r>
        <w:r w:rsidR="008D0A93" w:rsidRPr="00455555">
          <w:rPr>
            <w:i/>
            <w:iCs/>
            <w:sz w:val="24"/>
            <w:rPrChange w:id="707" w:author="Raymond Sidharta" w:date="2023-05-01T23:06:00Z">
              <w:rPr>
                <w:sz w:val="24"/>
              </w:rPr>
            </w:rPrChange>
          </w:rPr>
          <w:t>YCbCr</w:t>
        </w:r>
        <w:r w:rsidR="008D0A93">
          <w:rPr>
            <w:sz w:val="24"/>
          </w:rPr>
          <w:t xml:space="preserve"> color space to separate image luminance component </w:t>
        </w:r>
      </w:ins>
      <w:ins w:id="708" w:author="Raymond Sidharta" w:date="2023-05-01T23:06:00Z">
        <w:r w:rsidR="008D0A93" w:rsidRPr="00455555">
          <w:rPr>
            <w:i/>
            <w:iCs/>
            <w:sz w:val="24"/>
            <w:rPrChange w:id="709" w:author="Raymond Sidharta" w:date="2023-05-01T23:06:00Z">
              <w:rPr>
                <w:sz w:val="24"/>
              </w:rPr>
            </w:rPrChange>
          </w:rPr>
          <w:t>Y</w:t>
        </w:r>
        <w:r w:rsidR="008D0A93">
          <w:rPr>
            <w:sz w:val="24"/>
          </w:rPr>
          <w:t xml:space="preserve"> from color or chrominance component </w:t>
        </w:r>
        <w:r w:rsidR="008D0A93" w:rsidRPr="00455555">
          <w:rPr>
            <w:i/>
            <w:iCs/>
            <w:sz w:val="24"/>
            <w:rPrChange w:id="710" w:author="Raymond Sidharta" w:date="2023-05-01T23:06:00Z">
              <w:rPr>
                <w:sz w:val="24"/>
              </w:rPr>
            </w:rPrChange>
          </w:rPr>
          <w:t>Cb</w:t>
        </w:r>
        <w:r w:rsidR="008D0A93">
          <w:rPr>
            <w:sz w:val="24"/>
          </w:rPr>
          <w:t xml:space="preserve"> (chrominance blue) and </w:t>
        </w:r>
        <w:r w:rsidR="008D0A93" w:rsidRPr="00455555">
          <w:rPr>
            <w:i/>
            <w:iCs/>
            <w:sz w:val="24"/>
            <w:rPrChange w:id="711" w:author="Raymond Sidharta" w:date="2023-05-01T23:06:00Z">
              <w:rPr>
                <w:sz w:val="24"/>
              </w:rPr>
            </w:rPrChange>
          </w:rPr>
          <w:t xml:space="preserve">Cr </w:t>
        </w:r>
        <w:r w:rsidR="008D0A93">
          <w:rPr>
            <w:sz w:val="24"/>
          </w:rPr>
          <w:t>(chrominance red).</w:t>
        </w:r>
      </w:ins>
    </w:p>
    <w:p w:rsidR="00E201AC" w:rsidRDefault="00E201AC" w:rsidP="0093415D">
      <w:pPr>
        <w:numPr>
          <w:numberingChange w:id="712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713" w:author="Raymond Sidharta" w:date="2023-05-01T23:13:00Z">
        <w:r>
          <w:rPr>
            <w:sz w:val="24"/>
          </w:rPr>
          <w:t>Matrix to convert RGB -&gt; YCbCr</w:t>
        </w:r>
      </w:ins>
    </w:p>
    <w:p w:rsidR="0013019C" w:rsidRPr="00E201AC" w:rsidRDefault="00000000" w:rsidP="0093415D">
      <w:pPr>
        <w:numPr>
          <w:numberingChange w:id="714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m:oMathPara>
        <m:oMath>
          <m:d>
            <m:dPr>
              <m:begChr m:val="["/>
              <m:endChr m:val="]"/>
              <m:ctrlPr>
                <w:ins w:id="715" w:author="Raymond Sidharta" w:date="2023-05-01T23:10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716" w:author="Raymond Sidharta" w:date="2023-05-01T23:10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mPr>
                <m:mr>
                  <m:e>
                    <m:r>
                      <w:ins w:id="717" w:author="Raymond Sidharta" w:date="2023-05-01T23:10:00Z">
                        <w:rPr>
                          <w:rFonts w:ascii="Cambria Math" w:hAnsi="Cambria Math"/>
                          <w:sz w:val="24"/>
                        </w:rPr>
                        <m:t>Y</m:t>
                      </w:ins>
                    </m:r>
                  </m:e>
                </m:mr>
                <m:mr>
                  <m:e>
                    <m:r>
                      <w:ins w:id="718" w:author="Raymond Sidharta" w:date="2023-05-01T23:10:00Z">
                        <w:rPr>
                          <w:rFonts w:ascii="Cambria Math" w:hAnsi="Cambria Math"/>
                          <w:sz w:val="24"/>
                        </w:rPr>
                        <m:t>Cb</m:t>
                      </w:ins>
                    </m:r>
                  </m:e>
                </m:mr>
                <m:mr>
                  <m:e>
                    <m:r>
                      <w:ins w:id="719" w:author="Raymond Sidharta" w:date="2023-05-01T23:10:00Z">
                        <w:rPr>
                          <w:rFonts w:ascii="Cambria Math" w:hAnsi="Cambria Math"/>
                          <w:sz w:val="24"/>
                        </w:rPr>
                        <m:t>Cr</m:t>
                      </w:ins>
                    </m:r>
                  </m:e>
                </m:mr>
              </m:m>
            </m:e>
          </m:d>
          <m:r>
            <w:ins w:id="720" w:author="Raymond Sidharta" w:date="2023-05-01T23:10:00Z">
              <w:rPr>
                <w:rFonts w:ascii="Cambria Math" w:hAnsi="Cambria Math"/>
                <w:sz w:val="24"/>
              </w:rPr>
              <m:t xml:space="preserve">= </m:t>
            </w:ins>
          </m:r>
          <m:d>
            <m:dPr>
              <m:begChr m:val="["/>
              <m:endChr m:val="]"/>
              <m:ctrlPr>
                <w:ins w:id="721" w:author="Raymond Sidharta" w:date="2023-05-01T23:10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722" w:author="Raymond Sidharta" w:date="2023-05-01T23:10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mPr>
                <m:mr>
                  <m:e>
                    <m:r>
                      <w:ins w:id="723" w:author="Raymond Sidharta" w:date="2023-05-01T23:10:00Z">
                        <w:rPr>
                          <w:rFonts w:ascii="Cambria Math" w:hAnsi="Cambria Math"/>
                          <w:sz w:val="24"/>
                        </w:rPr>
                        <m:t>0</m:t>
                      </w:ins>
                    </m:r>
                  </m:e>
                </m:mr>
                <m:mr>
                  <m:e>
                    <m:r>
                      <w:ins w:id="724" w:author="Raymond Sidharta" w:date="2023-05-01T23:10:00Z">
                        <w:rPr>
                          <w:rFonts w:ascii="Cambria Math" w:hAnsi="Cambria Math"/>
                          <w:sz w:val="24"/>
                        </w:rPr>
                        <m:t>128</m:t>
                      </w:ins>
                    </m:r>
                  </m:e>
                </m:mr>
                <m:mr>
                  <m:e>
                    <m:r>
                      <w:ins w:id="725" w:author="Raymond Sidharta" w:date="2023-05-01T23:10:00Z">
                        <w:rPr>
                          <w:rFonts w:ascii="Cambria Math" w:hAnsi="Cambria Math"/>
                          <w:sz w:val="24"/>
                        </w:rPr>
                        <m:t>128</m:t>
                      </w:ins>
                    </m:r>
                  </m:e>
                </m:mr>
              </m:m>
            </m:e>
          </m:d>
          <m:r>
            <w:ins w:id="726" w:author="Raymond Sidharta" w:date="2023-05-01T23:12:00Z">
              <w:rPr>
                <w:rFonts w:ascii="Cambria Math" w:hAnsi="Cambria Math"/>
                <w:sz w:val="24"/>
              </w:rPr>
              <m:t xml:space="preserve">+ </m:t>
            </w:ins>
          </m:r>
          <m:d>
            <m:dPr>
              <m:begChr m:val="["/>
              <m:endChr m:val="]"/>
              <m:ctrlPr>
                <w:ins w:id="727" w:author="Raymond Sidharta" w:date="2023-05-01T23:12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ins w:id="728" w:author="Raymond Sidharta" w:date="2023-05-01T23:12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mPr>
                <m:mr>
                  <m:e>
                    <m:r>
                      <w:ins w:id="729" w:author="Raymond Sidharta" w:date="2023-05-01T23:12:00Z">
                        <w:rPr>
                          <w:rFonts w:ascii="Cambria Math" w:hAnsi="Cambria Math"/>
                          <w:sz w:val="24"/>
                        </w:rPr>
                        <m:t>0.299</m:t>
                      </w:ins>
                    </m:r>
                  </m:e>
                  <m:e>
                    <m:r>
                      <w:ins w:id="730" w:author="Raymond Sidharta" w:date="2023-05-01T23:12:00Z">
                        <w:rPr>
                          <w:rFonts w:ascii="Cambria Math" w:hAnsi="Cambria Math"/>
                          <w:sz w:val="24"/>
                        </w:rPr>
                        <m:t>0.587</m:t>
                      </w:ins>
                    </m:r>
                  </m:e>
                  <m:e>
                    <m:r>
                      <w:ins w:id="731" w:author="Raymond Sidharta" w:date="2023-05-01T23:12:00Z">
                        <w:rPr>
                          <w:rFonts w:ascii="Cambria Math" w:hAnsi="Cambria Math"/>
                          <w:sz w:val="24"/>
                        </w:rPr>
                        <m:t>0.114</m:t>
                      </w:ins>
                    </m:r>
                  </m:e>
                </m:mr>
                <m:mr>
                  <m:e>
                    <m:r>
                      <w:ins w:id="732" w:author="Raymond Sidharta" w:date="2023-05-01T23:12:00Z">
                        <w:rPr>
                          <w:rFonts w:ascii="Cambria Math" w:hAnsi="Cambria Math"/>
                          <w:sz w:val="24"/>
                        </w:rPr>
                        <m:t>-0.169</m:t>
                      </w:ins>
                    </m:r>
                  </m:e>
                  <m:e>
                    <m:r>
                      <w:ins w:id="733" w:author="Raymond Sidharta" w:date="2023-05-01T23:12:00Z">
                        <w:rPr>
                          <w:rFonts w:ascii="Cambria Math" w:hAnsi="Cambria Math"/>
                          <w:sz w:val="24"/>
                        </w:rPr>
                        <m:t>-0.331</m:t>
                      </w:ins>
                    </m:r>
                  </m:e>
                  <m:e>
                    <m:r>
                      <w:ins w:id="734" w:author="Raymond Sidharta" w:date="2023-05-01T23:12:00Z">
                        <w:rPr>
                          <w:rFonts w:ascii="Cambria Math" w:hAnsi="Cambria Math"/>
                          <w:sz w:val="24"/>
                        </w:rPr>
                        <m:t>0.500</m:t>
                      </w:ins>
                    </m:r>
                  </m:e>
                </m:mr>
                <m:mr>
                  <m:e>
                    <m:r>
                      <w:ins w:id="735" w:author="Raymond Sidharta" w:date="2023-05-01T23:12:00Z">
                        <w:rPr>
                          <w:rFonts w:ascii="Cambria Math" w:hAnsi="Cambria Math"/>
                          <w:sz w:val="24"/>
                        </w:rPr>
                        <m:t>0.500</m:t>
                      </w:ins>
                    </m:r>
                  </m:e>
                  <m:e>
                    <m:r>
                      <w:ins w:id="736" w:author="Raymond Sidharta" w:date="2023-05-01T23:12:00Z">
                        <w:rPr>
                          <w:rFonts w:ascii="Cambria Math" w:hAnsi="Cambria Math"/>
                          <w:sz w:val="24"/>
                        </w:rPr>
                        <m:t>-0.419</m:t>
                      </w:ins>
                    </m:r>
                  </m:e>
                  <m:e>
                    <m:r>
                      <w:ins w:id="737" w:author="Raymond Sidharta" w:date="2023-05-01T23:12:00Z">
                        <w:rPr>
                          <w:rFonts w:ascii="Cambria Math" w:hAnsi="Cambria Math"/>
                          <w:sz w:val="24"/>
                        </w:rPr>
                        <m:t>-0.081</m:t>
                      </w:ins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ins w:id="738" w:author="Raymond Sidharta" w:date="2023-05-01T23:13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739" w:author="Raymond Sidharta" w:date="2023-05-01T23:13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mPr>
                <m:mr>
                  <m:e>
                    <m:r>
                      <w:ins w:id="740" w:author="Raymond Sidharta" w:date="2023-05-01T23:13:00Z">
                        <w:rPr>
                          <w:rFonts w:ascii="Cambria Math" w:hAnsi="Cambria Math"/>
                          <w:sz w:val="24"/>
                        </w:rPr>
                        <m:t>R</m:t>
                      </w:ins>
                    </m:r>
                  </m:e>
                </m:mr>
                <m:mr>
                  <m:e>
                    <m:r>
                      <w:ins w:id="741" w:author="Raymond Sidharta" w:date="2023-05-01T23:13:00Z">
                        <w:rPr>
                          <w:rFonts w:ascii="Cambria Math" w:hAnsi="Cambria Math"/>
                          <w:sz w:val="24"/>
                        </w:rPr>
                        <m:t>G</m:t>
                      </w:ins>
                    </m:r>
                  </m:e>
                </m:mr>
                <m:mr>
                  <m:e>
                    <m:r>
                      <w:ins w:id="742" w:author="Raymond Sidharta" w:date="2023-05-01T23:13:00Z">
                        <w:rPr>
                          <w:rFonts w:ascii="Cambria Math" w:hAnsi="Cambria Math"/>
                          <w:sz w:val="24"/>
                        </w:rPr>
                        <m:t>B</m:t>
                      </w:ins>
                    </m:r>
                  </m:e>
                </m:mr>
              </m:m>
            </m:e>
          </m:d>
        </m:oMath>
      </m:oMathPara>
    </w:p>
    <w:p w:rsidR="00E201AC" w:rsidRDefault="00E201AC" w:rsidP="0093415D">
      <w:pPr>
        <w:numPr>
          <w:numberingChange w:id="743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744" w:author="Raymond Sidharta" w:date="2023-05-01T23:13:00Z">
        <w:r>
          <w:rPr>
            <w:sz w:val="24"/>
          </w:rPr>
          <w:t>Matrix to convert YCbCr -&gt; RGB</w:t>
        </w:r>
      </w:ins>
    </w:p>
    <w:p w:rsidR="00E201AC" w:rsidRPr="00E201AC" w:rsidRDefault="00000000" w:rsidP="00E201AC">
      <w:pPr>
        <w:tabs>
          <w:tab w:val="left" w:pos="1530"/>
        </w:tabs>
        <w:spacing w:line="300" w:lineRule="auto"/>
        <w:ind w:left="1530"/>
        <w:rPr>
          <w:ins w:id="745" w:author="Raymond Sidharta" w:date="2023-05-01T23:13:00Z"/>
          <w:sz w:val="24"/>
        </w:rPr>
      </w:pPr>
      <m:oMathPara>
        <m:oMath>
          <m:d>
            <m:dPr>
              <m:begChr m:val="["/>
              <m:endChr m:val="]"/>
              <m:ctrlPr>
                <w:ins w:id="746" w:author="Raymond Sidharta" w:date="2023-05-01T23:13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747" w:author="Raymond Sidharta" w:date="2023-05-01T23:13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mPr>
                <m:mr>
                  <m:e>
                    <m:r>
                      <w:ins w:id="748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R</m:t>
                      </w:ins>
                    </m:r>
                  </m:e>
                </m:mr>
                <m:mr>
                  <m:e>
                    <m:r>
                      <w:ins w:id="749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G</m:t>
                      </w:ins>
                    </m:r>
                  </m:e>
                </m:mr>
                <m:mr>
                  <m:e>
                    <m:r>
                      <w:ins w:id="750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B</m:t>
                      </w:ins>
                    </m:r>
                  </m:e>
                </m:mr>
              </m:m>
            </m:e>
          </m:d>
          <m:r>
            <w:ins w:id="751" w:author="Raymond Sidharta" w:date="2023-05-01T23:13:00Z">
              <w:rPr>
                <w:rFonts w:ascii="Cambria Math" w:hAnsi="Cambria Math"/>
                <w:sz w:val="24"/>
              </w:rPr>
              <m:t xml:space="preserve">= </m:t>
            </w:ins>
          </m:r>
          <m:d>
            <m:dPr>
              <m:begChr m:val="["/>
              <m:endChr m:val="]"/>
              <m:ctrlPr>
                <w:ins w:id="752" w:author="Raymond Sidharta" w:date="2023-05-01T23:13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ins w:id="753" w:author="Raymond Sidharta" w:date="2023-05-01T23:13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mPr>
                <m:mr>
                  <m:e>
                    <m:r>
                      <w:ins w:id="754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1.000</m:t>
                      </w:ins>
                    </m:r>
                  </m:e>
                  <m:e>
                    <m:r>
                      <w:ins w:id="755" w:author="Raymond Sidharta" w:date="2023-05-01T23:13:00Z">
                        <w:rPr>
                          <w:rFonts w:ascii="Cambria Math" w:hAnsi="Cambria Math"/>
                          <w:sz w:val="24"/>
                        </w:rPr>
                        <m:t>0.</m:t>
                      </w:ins>
                    </m:r>
                    <m:r>
                      <w:ins w:id="756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000</m:t>
                      </w:ins>
                    </m:r>
                  </m:e>
                  <m:e>
                    <m:r>
                      <w:ins w:id="757" w:author="Raymond Sidharta" w:date="2023-05-01T23:16:00Z">
                        <w:rPr>
                          <w:rFonts w:ascii="Cambria Math" w:hAnsi="Cambria Math"/>
                          <w:sz w:val="24"/>
                        </w:rPr>
                        <m:t>1.403</m:t>
                      </w:ins>
                    </m:r>
                  </m:e>
                </m:mr>
                <m:mr>
                  <m:e>
                    <m:r>
                      <w:ins w:id="758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1.000</m:t>
                      </w:ins>
                    </m:r>
                  </m:e>
                  <m:e>
                    <m:r>
                      <w:ins w:id="759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-0.344</m:t>
                      </w:ins>
                    </m:r>
                  </m:e>
                  <m:e>
                    <m:r>
                      <w:ins w:id="760" w:author="Raymond Sidharta" w:date="2023-05-01T23:16:00Z">
                        <w:rPr>
                          <w:rFonts w:ascii="Cambria Math" w:hAnsi="Cambria Math"/>
                          <w:sz w:val="24"/>
                        </w:rPr>
                        <m:t>-0.714</m:t>
                      </w:ins>
                    </m:r>
                  </m:e>
                </m:mr>
                <m:mr>
                  <m:e>
                    <m:r>
                      <w:ins w:id="761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1.000</m:t>
                      </w:ins>
                    </m:r>
                  </m:e>
                  <m:e>
                    <m:r>
                      <w:ins w:id="762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1.773</m:t>
                      </w:ins>
                    </m:r>
                  </m:e>
                  <m:e>
                    <m:r>
                      <w:ins w:id="763" w:author="Raymond Sidharta" w:date="2023-05-01T23:16:00Z">
                        <w:rPr>
                          <w:rFonts w:ascii="Cambria Math" w:hAnsi="Cambria Math"/>
                          <w:sz w:val="24"/>
                        </w:rPr>
                        <m:t>0.000</m:t>
                      </w:ins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ins w:id="764" w:author="Raymond Sidharta" w:date="2023-05-01T23:13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ins w:id="765" w:author="Raymond Sidharta" w:date="2023-05-01T23:13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mPr>
                <m:mr>
                  <m:e>
                    <m:r>
                      <w:ins w:id="766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Y</m:t>
                      </w:ins>
                    </m:r>
                  </m:e>
                </m:mr>
                <m:mr>
                  <m:e>
                    <m:r>
                      <w:ins w:id="767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Cb-128</m:t>
                      </w:ins>
                    </m:r>
                  </m:e>
                </m:mr>
                <m:mr>
                  <m:e>
                    <m:r>
                      <w:ins w:id="768" w:author="Raymond Sidharta" w:date="2023-05-01T23:15:00Z">
                        <w:rPr>
                          <w:rFonts w:ascii="Cambria Math" w:hAnsi="Cambria Math"/>
                          <w:sz w:val="24"/>
                        </w:rPr>
                        <m:t>Cr-128</m:t>
                      </w:ins>
                    </m:r>
                  </m:e>
                </m:mr>
              </m:m>
            </m:e>
          </m:d>
        </m:oMath>
      </m:oMathPara>
    </w:p>
    <w:p w:rsidR="00E201AC" w:rsidRDefault="00E201AC">
      <w:pPr>
        <w:numPr>
          <w:numberingChange w:id="769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  <w:pPrChange w:id="770" w:author="Raymond Sidharta" w:date="2023-05-01T23:02:00Z">
          <w:pPr>
            <w:numPr>
              <w:ilvl w:val="2"/>
              <w:numId w:val="1"/>
            </w:numPr>
            <w:spacing w:line="300" w:lineRule="auto"/>
            <w:ind w:left="1224" w:hanging="414"/>
          </w:pPr>
        </w:pPrChange>
      </w:pPr>
    </w:p>
    <w:p w:rsidR="0093415D" w:rsidRDefault="0093415D" w:rsidP="0093415D">
      <w:pPr>
        <w:numPr>
          <w:ilvl w:val="2"/>
          <w:numId w:val="1"/>
          <w:numberingChange w:id="771" w:author="junx" w:date="2009-03-23T16:52:00Z" w:original="（%2:1:0:）"/>
        </w:numPr>
        <w:tabs>
          <w:tab w:val="left" w:pos="1530"/>
        </w:tabs>
        <w:spacing w:line="300" w:lineRule="auto"/>
        <w:ind w:hanging="414"/>
        <w:rPr>
          <w:sz w:val="24"/>
        </w:rPr>
      </w:pPr>
      <w:ins w:id="772" w:author="Raymond Sidharta" w:date="2023-05-01T23:00:00Z">
        <w:r>
          <w:rPr>
            <w:sz w:val="24"/>
          </w:rPr>
          <w:t>Chrominance Down</w:t>
        </w:r>
      </w:ins>
      <w:ins w:id="773" w:author="Raymond Sidharta" w:date="2023-05-01T23:01:00Z">
        <w:r>
          <w:rPr>
            <w:sz w:val="24"/>
          </w:rPr>
          <w:t>-</w:t>
        </w:r>
      </w:ins>
      <w:ins w:id="774" w:author="Raymond Sidharta" w:date="2023-05-01T23:00:00Z">
        <w:r>
          <w:rPr>
            <w:sz w:val="24"/>
          </w:rPr>
          <w:t>sampling</w:t>
        </w:r>
      </w:ins>
    </w:p>
    <w:p w:rsidR="001D32A2" w:rsidRDefault="001D32A2" w:rsidP="001D32A2">
      <w:pPr>
        <w:numPr>
          <w:numberingChange w:id="775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776" w:author="Raymond Sidharta" w:date="2023-05-01T23:18:00Z">
        <w:r w:rsidRPr="001D32A2">
          <w:rPr>
            <w:sz w:val="24"/>
          </w:rPr>
          <w:t>Chroma subsampling is the practice of encoding images by implementing less resolution for chroma information than for lum</w:t>
        </w:r>
        <w:r>
          <w:rPr>
            <w:sz w:val="24"/>
          </w:rPr>
          <w:t>inance</w:t>
        </w:r>
        <w:r w:rsidRPr="001D32A2">
          <w:rPr>
            <w:sz w:val="24"/>
          </w:rPr>
          <w:t xml:space="preserve"> information, taking advantage of the human visual system's lower acuity for color differences than for luminance.</w:t>
        </w:r>
      </w:ins>
      <w:ins w:id="777" w:author="Raymond Sidharta" w:date="2023-05-02T00:14:00Z">
        <w:r w:rsidR="00A1101F">
          <w:rPr>
            <w:sz w:val="24"/>
          </w:rPr>
          <w:t xml:space="preserve"> Therefore, it is a lossy compression method.</w:t>
        </w:r>
      </w:ins>
    </w:p>
    <w:p w:rsidR="00C50451" w:rsidRDefault="00A826B6" w:rsidP="005B267B">
      <w:pPr>
        <w:numPr>
          <w:numberingChange w:id="778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779" w:author="Raymond Sidharta" w:date="2023-05-01T23:19:00Z">
        <w:r>
          <w:rPr>
            <w:sz w:val="24"/>
          </w:rPr>
          <w:t>The</w:t>
        </w:r>
      </w:ins>
      <w:ins w:id="780" w:author="Raymond Sidharta" w:date="2023-05-01T23:20:00Z">
        <w:r>
          <w:rPr>
            <w:sz w:val="24"/>
          </w:rPr>
          <w:t xml:space="preserve"> </w:t>
        </w:r>
        <w:r w:rsidRPr="00A826B6">
          <w:rPr>
            <w:sz w:val="24"/>
          </w:rPr>
          <w:t xml:space="preserve">subsampling scheme is commonly expressed as a three-part ratio </w:t>
        </w:r>
        <w:r w:rsidRPr="005B267B">
          <w:rPr>
            <w:i/>
            <w:iCs/>
            <w:sz w:val="24"/>
            <w:rPrChange w:id="781" w:author="Raymond Sidharta" w:date="2023-05-01T23:20:00Z">
              <w:rPr>
                <w:sz w:val="24"/>
              </w:rPr>
            </w:rPrChange>
          </w:rPr>
          <w:t>J:a:b</w:t>
        </w:r>
      </w:ins>
      <w:ins w:id="782" w:author="Raymond Sidharta" w:date="2023-05-01T23:21:00Z">
        <w:r w:rsidR="005B267B">
          <w:rPr>
            <w:sz w:val="24"/>
          </w:rPr>
          <w:t xml:space="preserve">, where </w:t>
        </w:r>
        <w:r w:rsidR="005B267B">
          <w:rPr>
            <w:i/>
            <w:iCs/>
            <w:sz w:val="24"/>
          </w:rPr>
          <w:t>J</w:t>
        </w:r>
        <w:r w:rsidR="005B267B">
          <w:rPr>
            <w:sz w:val="24"/>
          </w:rPr>
          <w:t xml:space="preserve"> is horizontal </w:t>
        </w:r>
        <w:r w:rsidR="005B267B" w:rsidRPr="005B267B">
          <w:rPr>
            <w:sz w:val="24"/>
          </w:rPr>
          <w:t>sampling reference (width of the conceptual region</w:t>
        </w:r>
      </w:ins>
      <w:ins w:id="783" w:author="Raymond Sidharta" w:date="2023-05-01T23:22:00Z">
        <w:r w:rsidR="005B267B">
          <w:rPr>
            <w:sz w:val="24"/>
          </w:rPr>
          <w:t>, usually 4</w:t>
        </w:r>
      </w:ins>
      <w:ins w:id="784" w:author="Raymond Sidharta" w:date="2023-05-01T23:21:00Z">
        <w:r w:rsidR="005B267B" w:rsidRPr="005B267B">
          <w:rPr>
            <w:sz w:val="24"/>
          </w:rPr>
          <w:t>)</w:t>
        </w:r>
        <w:r w:rsidR="005B267B">
          <w:rPr>
            <w:sz w:val="24"/>
          </w:rPr>
          <w:t xml:space="preserve">; </w:t>
        </w:r>
        <w:r w:rsidR="005B267B">
          <w:rPr>
            <w:i/>
            <w:iCs/>
            <w:sz w:val="24"/>
          </w:rPr>
          <w:t>a</w:t>
        </w:r>
        <w:r w:rsidR="005B267B">
          <w:rPr>
            <w:sz w:val="24"/>
          </w:rPr>
          <w:t xml:space="preserve"> is </w:t>
        </w:r>
        <w:r w:rsidR="005B267B" w:rsidRPr="005B267B">
          <w:rPr>
            <w:sz w:val="24"/>
          </w:rPr>
          <w:t>number of chrominance samples</w:t>
        </w:r>
      </w:ins>
      <w:ins w:id="785" w:author="Raymond Sidharta" w:date="2023-05-01T23:22:00Z">
        <w:r w:rsidR="005B267B">
          <w:rPr>
            <w:sz w:val="24"/>
          </w:rPr>
          <w:t xml:space="preserve"> </w:t>
        </w:r>
        <w:r w:rsidR="005B267B" w:rsidRPr="005B267B">
          <w:rPr>
            <w:sz w:val="24"/>
          </w:rPr>
          <w:t>in the first row of J pixels</w:t>
        </w:r>
        <w:r w:rsidR="001A7BF4">
          <w:rPr>
            <w:sz w:val="24"/>
          </w:rPr>
          <w:t xml:space="preserve">; </w:t>
        </w:r>
        <w:r w:rsidR="001A7BF4">
          <w:rPr>
            <w:i/>
            <w:iCs/>
            <w:sz w:val="24"/>
          </w:rPr>
          <w:t>b</w:t>
        </w:r>
        <w:r w:rsidR="001A7BF4">
          <w:rPr>
            <w:sz w:val="24"/>
          </w:rPr>
          <w:t xml:space="preserve"> is </w:t>
        </w:r>
        <w:r w:rsidR="001A7BF4" w:rsidRPr="001A7BF4">
          <w:rPr>
            <w:sz w:val="24"/>
          </w:rPr>
          <w:t>number of changes of chrominance samples</w:t>
        </w:r>
        <w:r w:rsidR="001A7BF4">
          <w:rPr>
            <w:sz w:val="24"/>
          </w:rPr>
          <w:t xml:space="preserve"> </w:t>
        </w:r>
        <w:r w:rsidR="001A7BF4" w:rsidRPr="001A7BF4">
          <w:rPr>
            <w:sz w:val="24"/>
          </w:rPr>
          <w:t xml:space="preserve">between first and second row of </w:t>
        </w:r>
        <w:r w:rsidR="001A7BF4" w:rsidRPr="00C50451">
          <w:rPr>
            <w:i/>
            <w:iCs/>
            <w:sz w:val="24"/>
            <w:rPrChange w:id="786" w:author="Raymond Sidharta" w:date="2023-05-01T23:23:00Z">
              <w:rPr>
                <w:sz w:val="24"/>
              </w:rPr>
            </w:rPrChange>
          </w:rPr>
          <w:t>J</w:t>
        </w:r>
        <w:r w:rsidR="001A7BF4" w:rsidRPr="001A7BF4">
          <w:rPr>
            <w:sz w:val="24"/>
          </w:rPr>
          <w:t xml:space="preserve"> pixels.</w:t>
        </w:r>
      </w:ins>
    </w:p>
    <w:p w:rsidR="00715B6A" w:rsidRPr="00715B6A" w:rsidRDefault="00F96873">
      <w:pPr>
        <w:numPr>
          <w:numberingChange w:id="787" w:author="junx" w:date="2009-03-23T16:52:00Z" w:original="（%2:1:0:）"/>
        </w:numPr>
        <w:rPr>
          <w:sz w:val="24"/>
        </w:rPr>
        <w:pPrChange w:id="788" w:author="Raymond Sidharta" w:date="2023-05-02T00:04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789" w:author="Raymond Sidharta" w:date="2023-05-01T23:23:00Z">
        <w:r w:rsidRPr="00C50451">
          <w:rPr>
            <w:noProof/>
            <w:sz w:val="24"/>
          </w:rPr>
          <w:drawing>
            <wp:anchor distT="0" distB="0" distL="114300" distR="114300" simplePos="0" relativeHeight="251674624" behindDoc="0" locked="0" layoutInCell="1" allowOverlap="1" wp14:anchorId="18F8BEF8">
              <wp:simplePos x="0" y="0"/>
              <wp:positionH relativeFrom="column">
                <wp:posOffset>975360</wp:posOffset>
              </wp:positionH>
              <wp:positionV relativeFrom="paragraph">
                <wp:posOffset>3175</wp:posOffset>
              </wp:positionV>
              <wp:extent cx="4344670" cy="1564640"/>
              <wp:effectExtent l="0" t="0" r="0" b="0"/>
              <wp:wrapSquare wrapText="bothSides"/>
              <wp:docPr id="1" name="Picture 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344670" cy="15646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715B6A" w:rsidRPr="00715B6A" w:rsidRDefault="00715B6A">
      <w:pPr>
        <w:numPr>
          <w:numberingChange w:id="790" w:author="junx" w:date="2009-03-23T16:52:00Z" w:original="（%2:1:0:）"/>
        </w:numPr>
        <w:rPr>
          <w:sz w:val="24"/>
        </w:rPr>
        <w:pPrChange w:id="791" w:author="Raymond Sidharta" w:date="2023-05-02T00:04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715B6A" w:rsidRPr="00715B6A" w:rsidRDefault="00715B6A">
      <w:pPr>
        <w:numPr>
          <w:numberingChange w:id="792" w:author="junx" w:date="2009-03-23T16:52:00Z" w:original="（%2:1:0:）"/>
        </w:numPr>
        <w:rPr>
          <w:sz w:val="24"/>
        </w:rPr>
        <w:pPrChange w:id="793" w:author="Raymond Sidharta" w:date="2023-05-02T00:04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715B6A" w:rsidRPr="00715B6A" w:rsidRDefault="00715B6A">
      <w:pPr>
        <w:numPr>
          <w:numberingChange w:id="794" w:author="junx" w:date="2009-03-23T16:52:00Z" w:original="（%2:1:0:）"/>
        </w:numPr>
        <w:rPr>
          <w:sz w:val="24"/>
        </w:rPr>
        <w:pPrChange w:id="795" w:author="Raymond Sidharta" w:date="2023-05-02T00:04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715B6A" w:rsidRPr="00715B6A" w:rsidRDefault="00715B6A">
      <w:pPr>
        <w:numPr>
          <w:numberingChange w:id="796" w:author="junx" w:date="2009-03-23T16:52:00Z" w:original="（%2:1:0:）"/>
        </w:numPr>
        <w:rPr>
          <w:sz w:val="24"/>
        </w:rPr>
        <w:pPrChange w:id="797" w:author="Raymond Sidharta" w:date="2023-05-02T00:04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715B6A" w:rsidRPr="00715B6A" w:rsidRDefault="00715B6A">
      <w:pPr>
        <w:numPr>
          <w:numberingChange w:id="798" w:author="junx" w:date="2009-03-23T16:52:00Z" w:original="（%2:1:0:）"/>
        </w:numPr>
        <w:rPr>
          <w:sz w:val="24"/>
        </w:rPr>
        <w:pPrChange w:id="799" w:author="Raymond Sidharta" w:date="2023-05-02T00:04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715B6A" w:rsidRDefault="00715B6A" w:rsidP="00715B6A">
      <w:pPr>
        <w:numPr>
          <w:numberingChange w:id="800" w:author="junx" w:date="2009-03-23T16:52:00Z" w:original="（%2:1:0:）"/>
        </w:numPr>
        <w:rPr>
          <w:sz w:val="24"/>
        </w:rPr>
      </w:pPr>
    </w:p>
    <w:p w:rsidR="00715B6A" w:rsidRPr="00715B6A" w:rsidRDefault="00715B6A" w:rsidP="00715B6A">
      <w:pPr>
        <w:numPr>
          <w:numberingChange w:id="801" w:author="junx" w:date="2009-03-23T16:52:00Z" w:original="（%2:1:0:）"/>
        </w:numPr>
        <w:rPr>
          <w:sz w:val="14"/>
          <w:szCs w:val="14"/>
          <w:rPrChange w:id="802" w:author="Raymond Sidharta" w:date="2023-05-02T00:04:00Z">
            <w:rPr>
              <w:sz w:val="24"/>
            </w:rPr>
          </w:rPrChange>
        </w:rPr>
      </w:pPr>
    </w:p>
    <w:p w:rsidR="00715B6A" w:rsidRPr="00715B6A" w:rsidRDefault="00715B6A">
      <w:pPr>
        <w:numPr>
          <w:numberingChange w:id="803" w:author="junx" w:date="2009-03-23T16:52:00Z" w:original="（%2:1:0:）"/>
        </w:numPr>
        <w:ind w:left="1530"/>
        <w:rPr>
          <w:ins w:id="804" w:author="Raymond Sidharta" w:date="2023-05-01T23:23:00Z"/>
          <w:sz w:val="14"/>
          <w:szCs w:val="14"/>
          <w:rPrChange w:id="805" w:author="Raymond Sidharta" w:date="2023-05-02T00:04:00Z">
            <w:rPr>
              <w:ins w:id="806" w:author="Raymond Sidharta" w:date="2023-05-01T23:23:00Z"/>
              <w:sz w:val="24"/>
            </w:rPr>
          </w:rPrChange>
        </w:rPr>
        <w:pPrChange w:id="807" w:author="Raymond Sidharta" w:date="2023-05-02T00:04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808" w:author="Raymond Sidharta" w:date="2023-05-02T00:04:00Z">
        <w:r w:rsidRPr="00715B6A">
          <w:rPr>
            <w:sz w:val="14"/>
            <w:szCs w:val="14"/>
            <w:rPrChange w:id="809" w:author="Raymond Sidharta" w:date="2023-05-02T00:04:00Z">
              <w:rPr>
                <w:sz w:val="24"/>
              </w:rPr>
            </w:rPrChange>
          </w:rPr>
          <w:t xml:space="preserve">Source: </w:t>
        </w:r>
        <w:r w:rsidRPr="00715B6A">
          <w:rPr>
            <w:i/>
            <w:iCs/>
            <w:sz w:val="14"/>
            <w:szCs w:val="14"/>
            <w:rPrChange w:id="810" w:author="Raymond Sidharta" w:date="2023-05-02T00:04:00Z">
              <w:rPr>
                <w:sz w:val="24"/>
              </w:rPr>
            </w:rPrChange>
          </w:rPr>
          <w:t>https://www.zhihu.com/question/21833195#</w:t>
        </w:r>
      </w:ins>
    </w:p>
    <w:p w:rsidR="00A826B6" w:rsidRPr="001A7BF4" w:rsidDel="005B267B" w:rsidRDefault="007815AB">
      <w:pPr>
        <w:numPr>
          <w:ilvl w:val="2"/>
          <w:numId w:val="1"/>
          <w:numberingChange w:id="811" w:author="junx" w:date="2009-03-23T16:52:00Z" w:original="（%2:1:0:）"/>
        </w:numPr>
        <w:spacing w:line="300" w:lineRule="auto"/>
        <w:ind w:hanging="414"/>
        <w:rPr>
          <w:del w:id="812" w:author="Raymond Sidharta" w:date="2023-05-01T23:20:00Z"/>
          <w:sz w:val="24"/>
        </w:rPr>
        <w:pPrChange w:id="813" w:author="Raymond Sidharta" w:date="2023-05-01T23:25:00Z">
          <w:pPr>
            <w:numPr>
              <w:ilvl w:val="2"/>
              <w:numId w:val="1"/>
            </w:numPr>
            <w:tabs>
              <w:tab w:val="left" w:pos="1530"/>
            </w:tabs>
            <w:spacing w:line="300" w:lineRule="auto"/>
            <w:ind w:left="1224" w:hanging="414"/>
          </w:pPr>
        </w:pPrChange>
      </w:pPr>
      <w:ins w:id="814" w:author="Raymond Sidharta" w:date="2023-05-01T23:53:00Z">
        <w:r>
          <w:rPr>
            <w:sz w:val="24"/>
          </w:rPr>
          <w:t xml:space="preserve">In JPEG and our project, we use 4:2:0 sampling ratio to compress </w:t>
        </w:r>
      </w:ins>
      <w:ins w:id="815" w:author="Raymond Sidharta" w:date="2023-05-01T23:54:00Z">
        <w:r w:rsidRPr="005157FD">
          <w:rPr>
            <w:i/>
            <w:iCs/>
            <w:sz w:val="24"/>
            <w:rPrChange w:id="816" w:author="Raymond Sidharta" w:date="2023-05-01T23:59:00Z">
              <w:rPr>
                <w:sz w:val="24"/>
              </w:rPr>
            </w:rPrChange>
          </w:rPr>
          <w:t>Cb</w:t>
        </w:r>
        <w:r>
          <w:rPr>
            <w:sz w:val="24"/>
          </w:rPr>
          <w:t xml:space="preserve"> and </w:t>
        </w:r>
        <w:r w:rsidRPr="005157FD">
          <w:rPr>
            <w:i/>
            <w:iCs/>
            <w:sz w:val="24"/>
            <w:rPrChange w:id="817" w:author="Raymond Sidharta" w:date="2023-05-01T23:59:00Z">
              <w:rPr>
                <w:sz w:val="24"/>
              </w:rPr>
            </w:rPrChange>
          </w:rPr>
          <w:t>Cr</w:t>
        </w:r>
        <w:r>
          <w:rPr>
            <w:sz w:val="24"/>
          </w:rPr>
          <w:t xml:space="preserve"> component. 4:2:0 means we divided </w:t>
        </w:r>
      </w:ins>
      <w:ins w:id="818" w:author="Raymond Sidharta" w:date="2023-05-01T23:55:00Z">
        <w:r>
          <w:rPr>
            <w:sz w:val="24"/>
          </w:rPr>
          <w:t xml:space="preserve">the image by 4 pixels horizontally, </w:t>
        </w:r>
      </w:ins>
      <w:ins w:id="819" w:author="Raymond Sidharta" w:date="2023-05-01T23:56:00Z">
        <w:r w:rsidR="00ED2563">
          <w:rPr>
            <w:sz w:val="24"/>
          </w:rPr>
          <w:t xml:space="preserve">then take 2 rows, where the first row has 2 chrominance samples and there is no </w:t>
        </w:r>
      </w:ins>
      <w:ins w:id="820" w:author="Raymond Sidharta" w:date="2023-05-01T23:57:00Z">
        <w:r w:rsidR="00ED2563">
          <w:rPr>
            <w:sz w:val="24"/>
          </w:rPr>
          <w:t>color difference between first and second row.</w:t>
        </w:r>
      </w:ins>
      <w:ins w:id="821" w:author="Raymond Sidharta" w:date="2023-05-01T23:58:00Z">
        <w:r w:rsidR="00B65F39">
          <w:rPr>
            <w:sz w:val="24"/>
          </w:rPr>
          <w:t xml:space="preserve"> In other words, each 2 x 2 blocks, all 4 pixels hold same color value. </w:t>
        </w:r>
        <w:r w:rsidR="003345CD">
          <w:rPr>
            <w:sz w:val="24"/>
          </w:rPr>
          <w:t>In this project, we take the largest color value among t</w:t>
        </w:r>
      </w:ins>
      <w:ins w:id="822" w:author="Raymond Sidharta" w:date="2023-05-01T23:59:00Z">
        <w:r w:rsidR="003345CD">
          <w:rPr>
            <w:sz w:val="24"/>
          </w:rPr>
          <w:t>hese 4 pixels.</w:t>
        </w:r>
      </w:ins>
    </w:p>
    <w:p w:rsidR="005B267B" w:rsidRDefault="005B267B">
      <w:pPr>
        <w:numPr>
          <w:numberingChange w:id="823" w:author="junx" w:date="2009-03-23T16:52:00Z" w:original="（%2:1:0:）"/>
        </w:numPr>
        <w:spacing w:line="300" w:lineRule="auto"/>
        <w:ind w:left="1530"/>
        <w:rPr>
          <w:ins w:id="824" w:author="Raymond Sidharta" w:date="2023-05-01T23:20:00Z"/>
          <w:sz w:val="24"/>
        </w:rPr>
        <w:pPrChange w:id="825" w:author="Raymond Sidharta" w:date="2023-05-01T23:25:00Z">
          <w:pPr>
            <w:numPr>
              <w:ilvl w:val="2"/>
              <w:numId w:val="1"/>
            </w:numPr>
            <w:spacing w:line="300" w:lineRule="auto"/>
            <w:ind w:left="1224" w:hanging="414"/>
          </w:pPr>
        </w:pPrChange>
      </w:pPr>
    </w:p>
    <w:p w:rsidR="00DD1C8B" w:rsidRDefault="005157FD">
      <w:pPr>
        <w:numPr>
          <w:numberingChange w:id="826" w:author="junx" w:date="2009-03-23T16:52:00Z" w:original="（%2:1:0:）"/>
        </w:numPr>
        <w:spacing w:line="300" w:lineRule="auto"/>
        <w:ind w:left="1530"/>
        <w:rPr>
          <w:sz w:val="24"/>
        </w:rPr>
        <w:pPrChange w:id="827" w:author="Raymond Sidharta" w:date="2023-05-02T00:00:00Z">
          <w:pPr>
            <w:spacing w:line="300" w:lineRule="auto"/>
            <w:ind w:left="1224" w:firstLine="306"/>
          </w:pPr>
        </w:pPrChange>
      </w:pPr>
      <w:ins w:id="828" w:author="Raymond Sidharta" w:date="2023-05-01T23:59:00Z">
        <w:r>
          <w:rPr>
            <w:sz w:val="24"/>
          </w:rPr>
          <w:t xml:space="preserve">By applying 4:2:0 </w:t>
        </w:r>
      </w:ins>
      <w:ins w:id="829" w:author="Raymond Sidharta" w:date="2023-05-02T00:00:00Z">
        <w:r w:rsidR="004A488F">
          <w:rPr>
            <w:sz w:val="24"/>
          </w:rPr>
          <w:t xml:space="preserve">compression </w:t>
        </w:r>
      </w:ins>
      <w:ins w:id="830" w:author="Raymond Sidharta" w:date="2023-05-01T23:59:00Z">
        <w:r>
          <w:rPr>
            <w:sz w:val="24"/>
          </w:rPr>
          <w:t xml:space="preserve">on </w:t>
        </w:r>
        <w:r w:rsidRPr="005157FD">
          <w:rPr>
            <w:i/>
            <w:iCs/>
            <w:sz w:val="24"/>
            <w:rPrChange w:id="831" w:author="Raymond Sidharta" w:date="2023-05-01T23:59:00Z">
              <w:rPr>
                <w:sz w:val="24"/>
              </w:rPr>
            </w:rPrChange>
          </w:rPr>
          <w:t>Cb</w:t>
        </w:r>
        <w:r>
          <w:rPr>
            <w:sz w:val="24"/>
          </w:rPr>
          <w:t xml:space="preserve"> and </w:t>
        </w:r>
        <w:r w:rsidRPr="005157FD">
          <w:rPr>
            <w:i/>
            <w:iCs/>
            <w:sz w:val="24"/>
            <w:rPrChange w:id="832" w:author="Raymond Sidharta" w:date="2023-05-01T23:59:00Z">
              <w:rPr>
                <w:sz w:val="24"/>
              </w:rPr>
            </w:rPrChange>
          </w:rPr>
          <w:t>Cr</w:t>
        </w:r>
        <w:r>
          <w:rPr>
            <w:sz w:val="24"/>
          </w:rPr>
          <w:t xml:space="preserve"> component,</w:t>
        </w:r>
      </w:ins>
      <w:ins w:id="833" w:author="Raymond Sidharta" w:date="2023-05-02T00:00:00Z">
        <w:r w:rsidR="004A488F">
          <w:rPr>
            <w:sz w:val="24"/>
          </w:rPr>
          <w:t xml:space="preserve"> this will reduce </w:t>
        </w:r>
        <w:r w:rsidR="00CB55C8">
          <w:rPr>
            <w:sz w:val="24"/>
          </w:rPr>
          <w:t xml:space="preserve">the </w:t>
        </w:r>
      </w:ins>
      <w:ins w:id="834" w:author="Raymond Sidharta" w:date="2023-05-02T00:01:00Z">
        <w:r w:rsidR="00CB55C8">
          <w:rPr>
            <w:sz w:val="24"/>
          </w:rPr>
          <w:t>chrominance components into</w:t>
        </w:r>
      </w:ins>
      <w:ins w:id="835" w:author="Raymond Sidharta" w:date="2023-05-02T00:02:00Z">
        <w:r w:rsidR="00E62B31">
          <w:rPr>
            <w:sz w:val="24"/>
          </w:rPr>
          <w:t xml:space="preserve"> half of its original size</w:t>
        </w:r>
        <w:r w:rsidR="00A6176D">
          <w:rPr>
            <w:sz w:val="24"/>
          </w:rPr>
          <w:t>, while we keep Y component as it is.</w:t>
        </w:r>
      </w:ins>
      <w:ins w:id="836" w:author="Raymond Sidharta" w:date="2023-05-02T00:13:00Z">
        <w:r w:rsidR="00822375">
          <w:rPr>
            <w:sz w:val="24"/>
          </w:rPr>
          <w:t xml:space="preserve"> </w:t>
        </w:r>
      </w:ins>
      <w:ins w:id="837" w:author="Raymond Sidharta" w:date="2023-05-02T00:02:00Z">
        <w:r w:rsidR="004243BD">
          <w:rPr>
            <w:sz w:val="24"/>
          </w:rPr>
          <w:t xml:space="preserve"> </w:t>
        </w:r>
      </w:ins>
      <w:ins w:id="838" w:author="Raymond Sidharta" w:date="2023-05-02T00:01:00Z">
        <w:r w:rsidR="00CB55C8">
          <w:rPr>
            <w:sz w:val="24"/>
          </w:rPr>
          <w:t xml:space="preserve"> </w:t>
        </w:r>
      </w:ins>
    </w:p>
    <w:p w:rsidR="005157FD" w:rsidRDefault="005157FD">
      <w:pPr>
        <w:numPr>
          <w:numberingChange w:id="839" w:author="junx" w:date="2009-03-23T16:52:00Z" w:original="（%2:1:0:）"/>
        </w:numPr>
        <w:spacing w:line="300" w:lineRule="auto"/>
        <w:ind w:left="1224" w:firstLine="306"/>
        <w:rPr>
          <w:ins w:id="840" w:author="Raymond Sidharta" w:date="2023-05-01T23:24:00Z"/>
          <w:sz w:val="24"/>
        </w:rPr>
        <w:pPrChange w:id="841" w:author="Raymond Sidharta" w:date="2023-05-01T23:24:00Z">
          <w:pPr>
            <w:numPr>
              <w:ilvl w:val="2"/>
              <w:numId w:val="1"/>
            </w:numPr>
            <w:tabs>
              <w:tab w:val="left" w:pos="1530"/>
            </w:tabs>
            <w:spacing w:line="300" w:lineRule="auto"/>
            <w:ind w:left="1224" w:hanging="414"/>
          </w:pPr>
        </w:pPrChange>
      </w:pPr>
    </w:p>
    <w:p w:rsidR="0093415D" w:rsidRDefault="0093415D" w:rsidP="0093415D">
      <w:pPr>
        <w:numPr>
          <w:ilvl w:val="2"/>
          <w:numId w:val="1"/>
          <w:numberingChange w:id="842" w:author="junx" w:date="2009-03-23T16:52:00Z" w:original="（%2:1:0:）"/>
        </w:numPr>
        <w:tabs>
          <w:tab w:val="left" w:pos="1530"/>
        </w:tabs>
        <w:spacing w:line="300" w:lineRule="auto"/>
        <w:ind w:hanging="414"/>
        <w:rPr>
          <w:sz w:val="24"/>
        </w:rPr>
      </w:pPr>
      <w:ins w:id="843" w:author="Raymond Sidharta" w:date="2023-05-01T23:00:00Z">
        <w:r>
          <w:rPr>
            <w:sz w:val="24"/>
          </w:rPr>
          <w:t>Discrete Cosine Transform</w:t>
        </w:r>
      </w:ins>
      <w:ins w:id="844" w:author="Raymond Sidharta" w:date="2023-05-02T00:10:00Z">
        <w:r w:rsidR="002A5026">
          <w:rPr>
            <w:sz w:val="24"/>
          </w:rPr>
          <w:t xml:space="preserve"> (DCT)</w:t>
        </w:r>
      </w:ins>
    </w:p>
    <w:p w:rsidR="00715B6A" w:rsidRDefault="002A5026" w:rsidP="002A5026">
      <w:pPr>
        <w:numPr>
          <w:numberingChange w:id="845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846" w:author="Raymond Sidharta" w:date="2023-05-02T00:10:00Z">
        <w:r>
          <w:rPr>
            <w:sz w:val="24"/>
          </w:rPr>
          <w:t xml:space="preserve">DCT </w:t>
        </w:r>
        <w:r w:rsidRPr="002A5026">
          <w:rPr>
            <w:sz w:val="24"/>
          </w:rPr>
          <w:t>expresses a finite sequence of data points in terms of a sum of cosine functions oscillating at different frequencies.</w:t>
        </w:r>
      </w:ins>
      <w:ins w:id="847" w:author="Raymond Sidharta" w:date="2023-05-02T00:11:00Z">
        <w:r w:rsidR="00AB6471">
          <w:rPr>
            <w:sz w:val="24"/>
          </w:rPr>
          <w:t xml:space="preserve"> It is widely used transform coding technique, is able </w:t>
        </w:r>
      </w:ins>
      <w:ins w:id="848" w:author="Raymond Sidharta" w:date="2023-05-02T00:12:00Z">
        <w:r w:rsidR="00AB6471">
          <w:rPr>
            <w:sz w:val="24"/>
          </w:rPr>
          <w:t>to perform decorrelation of the input signal in a data-independent manner.</w:t>
        </w:r>
      </w:ins>
    </w:p>
    <w:p w:rsidR="00F509B8" w:rsidRDefault="00F509B8" w:rsidP="002A5026">
      <w:pPr>
        <w:numPr>
          <w:numberingChange w:id="849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850" w:author="Raymond Sidharta" w:date="2023-05-02T00:13:00Z">
        <w:r>
          <w:rPr>
            <w:sz w:val="24"/>
          </w:rPr>
          <w:t>This phase, together with Quantization</w:t>
        </w:r>
      </w:ins>
      <w:ins w:id="851" w:author="Raymond Sidharta" w:date="2023-05-02T00:14:00Z">
        <w:r w:rsidR="00D37F22">
          <w:rPr>
            <w:sz w:val="24"/>
          </w:rPr>
          <w:t xml:space="preserve"> exploit the fact that human eyes </w:t>
        </w:r>
      </w:ins>
      <w:ins w:id="852" w:author="Raymond Sidharta" w:date="2023-05-02T00:15:00Z">
        <w:r w:rsidR="00D37F22">
          <w:rPr>
            <w:sz w:val="24"/>
          </w:rPr>
          <w:lastRenderedPageBreak/>
          <w:t>are not good at perceiving high frequency elements in images. Think about a photo of a tree in forest. Our eyes can easily recogn</w:t>
        </w:r>
      </w:ins>
      <w:ins w:id="853" w:author="Raymond Sidharta" w:date="2023-05-02T00:16:00Z">
        <w:r w:rsidR="00D37F22">
          <w:rPr>
            <w:sz w:val="24"/>
          </w:rPr>
          <w:t xml:space="preserve">ize the edge of the tree or the outline of the woods, but when focusing on high frequency elements such </w:t>
        </w:r>
      </w:ins>
      <w:ins w:id="854" w:author="Raymond Sidharta" w:date="2023-05-02T00:17:00Z">
        <w:r w:rsidR="00D37F22">
          <w:rPr>
            <w:sz w:val="24"/>
          </w:rPr>
          <w:t>as a single blade of grass or individual leaves, our eyes cannot really pick out the details.</w:t>
        </w:r>
      </w:ins>
    </w:p>
    <w:p w:rsidR="00AB5FE1" w:rsidRDefault="00B61739" w:rsidP="002A5026">
      <w:pPr>
        <w:numPr>
          <w:numberingChange w:id="855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856" w:author="Raymond Sidharta" w:date="2023-05-02T00:18:00Z">
        <w:r>
          <w:rPr>
            <w:sz w:val="24"/>
          </w:rPr>
          <w:t xml:space="preserve">Using the following two-dimension DCT formula, </w:t>
        </w:r>
      </w:ins>
      <w:ins w:id="857" w:author="Raymond Sidharta" w:date="2023-05-02T00:19:00Z">
        <w:r>
          <w:rPr>
            <w:sz w:val="24"/>
          </w:rPr>
          <w:t>it can help us to get rid of those high frequency elements.</w:t>
        </w:r>
      </w:ins>
    </w:p>
    <w:p w:rsidR="00311096" w:rsidRPr="00DF41CE" w:rsidRDefault="00311096" w:rsidP="002A5026">
      <w:pPr>
        <w:numPr>
          <w:numberingChange w:id="858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m:oMathPara>
        <m:oMath>
          <m:r>
            <w:ins w:id="859" w:author="Raymond Sidharta" w:date="2023-05-02T00:19:00Z">
              <w:rPr>
                <w:rFonts w:ascii="Cambria Math" w:hAnsi="Cambria Math"/>
                <w:sz w:val="24"/>
              </w:rPr>
              <m:t>F</m:t>
            </w:ins>
          </m:r>
          <m:d>
            <m:dPr>
              <m:ctrlPr>
                <w:ins w:id="860" w:author="Raymond Sidharta" w:date="2023-05-02T00:19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r>
                <w:ins w:id="861" w:author="Raymond Sidharta" w:date="2023-05-02T00:19:00Z">
                  <w:rPr>
                    <w:rFonts w:ascii="Cambria Math" w:hAnsi="Cambria Math"/>
                    <w:sz w:val="24"/>
                  </w:rPr>
                  <m:t>u , v</m:t>
                </w:ins>
              </m:r>
            </m:e>
          </m:d>
          <m:r>
            <w:ins w:id="862" w:author="Raymond Sidharta" w:date="2023-05-02T00:19:00Z">
              <w:rPr>
                <w:rFonts w:ascii="Cambria Math" w:hAnsi="Cambria Math"/>
                <w:sz w:val="24"/>
              </w:rPr>
              <m:t xml:space="preserve">= </m:t>
            </w:ins>
          </m:r>
          <m:f>
            <m:fPr>
              <m:ctrlPr>
                <w:ins w:id="863" w:author="Raymond Sidharta" w:date="2023-05-02T00:19:00Z">
                  <w:rPr>
                    <w:rFonts w:ascii="Cambria Math" w:hAnsi="Cambria Math"/>
                    <w:i/>
                    <w:sz w:val="24"/>
                  </w:rPr>
                </w:ins>
              </m:ctrlPr>
            </m:fPr>
            <m:num>
              <m:r>
                <w:ins w:id="864" w:author="Raymond Sidharta" w:date="2023-05-02T00:19:00Z">
                  <w:rPr>
                    <w:rFonts w:ascii="Cambria Math" w:hAnsi="Cambria Math"/>
                    <w:sz w:val="24"/>
                  </w:rPr>
                  <m:t>C</m:t>
                </w:ins>
              </m:r>
              <m:d>
                <m:dPr>
                  <m:ctrlPr>
                    <w:ins w:id="865" w:author="Raymond Sidharta" w:date="2023-05-02T00:19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dPr>
                <m:e>
                  <m:r>
                    <w:ins w:id="866" w:author="Raymond Sidharta" w:date="2023-05-02T00:19:00Z">
                      <w:rPr>
                        <w:rFonts w:ascii="Cambria Math" w:hAnsi="Cambria Math"/>
                        <w:sz w:val="24"/>
                      </w:rPr>
                      <m:t>u</m:t>
                    </w:ins>
                  </m:r>
                </m:e>
              </m:d>
              <m:r>
                <w:ins w:id="867" w:author="Raymond Sidharta" w:date="2023-05-02T00:19:00Z">
                  <w:rPr>
                    <w:rFonts w:ascii="Cambria Math" w:hAnsi="Cambria Math"/>
                    <w:sz w:val="24"/>
                  </w:rPr>
                  <m:t>C(v)</m:t>
                </w:ins>
              </m:r>
            </m:num>
            <m:den>
              <m:r>
                <w:ins w:id="868" w:author="Raymond Sidharta" w:date="2023-05-02T00:19:00Z">
                  <w:rPr>
                    <w:rFonts w:ascii="Cambria Math" w:hAnsi="Cambria Math"/>
                    <w:sz w:val="24"/>
                  </w:rPr>
                  <m:t>4</m:t>
                </w:ins>
              </m:r>
            </m:den>
          </m:f>
          <m:nary>
            <m:naryPr>
              <m:chr m:val="∑"/>
              <m:limLoc m:val="undOvr"/>
              <m:ctrlPr>
                <w:ins w:id="869" w:author="Raymond Sidharta" w:date="2023-05-02T00:19:00Z">
                  <w:rPr>
                    <w:rFonts w:ascii="Cambria Math" w:hAnsi="Cambria Math"/>
                    <w:i/>
                    <w:sz w:val="24"/>
                  </w:rPr>
                </w:ins>
              </m:ctrlPr>
            </m:naryPr>
            <m:sub>
              <m:r>
                <w:ins w:id="870" w:author="Raymond Sidharta" w:date="2023-05-02T00:20:00Z">
                  <w:rPr>
                    <w:rFonts w:ascii="Cambria Math" w:hAnsi="Cambria Math"/>
                    <w:sz w:val="24"/>
                  </w:rPr>
                  <m:t>i=0</m:t>
                </w:ins>
              </m:r>
            </m:sub>
            <m:sup>
              <m:r>
                <w:ins w:id="871" w:author="Raymond Sidharta" w:date="2023-05-02T00:20:00Z">
                  <w:rPr>
                    <w:rFonts w:ascii="Cambria Math" w:hAnsi="Cambria Math"/>
                    <w:sz w:val="24"/>
                  </w:rPr>
                  <m:t>7</m:t>
                </w:ins>
              </m:r>
            </m:sup>
            <m:e>
              <m:nary>
                <m:naryPr>
                  <m:chr m:val="∑"/>
                  <m:limLoc m:val="undOvr"/>
                  <m:ctrlPr>
                    <w:ins w:id="872" w:author="Raymond Sidharta" w:date="2023-05-02T00:19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naryPr>
                <m:sub>
                  <m:r>
                    <w:ins w:id="873" w:author="Raymond Sidharta" w:date="2023-05-02T00:20:00Z">
                      <w:rPr>
                        <w:rFonts w:ascii="Cambria Math" w:hAnsi="Cambria Math"/>
                        <w:sz w:val="24"/>
                      </w:rPr>
                      <m:t>j=0</m:t>
                    </w:ins>
                  </m:r>
                </m:sub>
                <m:sup>
                  <m:r>
                    <w:ins w:id="874" w:author="Raymond Sidharta" w:date="2023-05-02T00:20:00Z">
                      <w:rPr>
                        <w:rFonts w:ascii="Cambria Math" w:hAnsi="Cambria Math"/>
                        <w:sz w:val="24"/>
                      </w:rPr>
                      <m:t>7</m:t>
                    </w:ins>
                  </m:r>
                </m:sup>
                <m:e>
                  <m:func>
                    <m:funcPr>
                      <m:ctrlPr>
                        <w:ins w:id="875" w:author="Raymond Sidharta" w:date="2023-05-02T00:20:00Z">
                          <w:rPr>
                            <w:rFonts w:ascii="Cambria Math" w:hAnsi="Cambria Math"/>
                            <w:i/>
                            <w:sz w:val="24"/>
                          </w:rPr>
                        </w:ins>
                      </m:ctrlPr>
                    </m:funcPr>
                    <m:fName>
                      <m:r>
                        <w:ins w:id="876" w:author="Raymond Sidharta" w:date="2023-05-02T00:20:00Z"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cos</m:t>
                        </w:ins>
                      </m:r>
                    </m:fName>
                    <m:e>
                      <m:f>
                        <m:fPr>
                          <m:ctrlPr>
                            <w:ins w:id="877" w:author="Raymond Sidharta" w:date="2023-05-02T00:20:00Z"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w:ins>
                          </m:ctrlPr>
                        </m:fPr>
                        <m:num>
                          <m:d>
                            <m:dPr>
                              <m:ctrlPr>
                                <w:ins w:id="878" w:author="Raymond Sidharta" w:date="2023-05-02T00:20:00Z"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w:ins>
                              </m:ctrlPr>
                            </m:dPr>
                            <m:e>
                              <m:r>
                                <w:ins w:id="879" w:author="Raymond Sidharta" w:date="2023-05-02T00:20:00Z">
                                  <w:rPr>
                                    <w:rFonts w:ascii="Cambria Math" w:hAnsi="Cambria Math"/>
                                    <w:sz w:val="24"/>
                                  </w:rPr>
                                  <m:t>2i+1</m:t>
                                </w:ins>
                              </m:r>
                            </m:e>
                          </m:d>
                          <m:r>
                            <w:ins w:id="880" w:author="Raymond Sidharta" w:date="2023-05-02T00:20:00Z">
                              <w:rPr>
                                <w:rFonts w:ascii="Cambria Math" w:hAnsi="Cambria Math"/>
                                <w:sz w:val="24"/>
                              </w:rPr>
                              <m:t>u</m:t>
                            </w:ins>
                          </m:r>
                          <m:r>
                            <w:ins w:id="881" w:author="Raymond Sidharta" w:date="2023-05-02T00:21:00Z">
                              <w:rPr>
                                <w:rFonts w:ascii="Cambria Math" w:hAnsi="Cambria Math"/>
                                <w:sz w:val="24"/>
                              </w:rPr>
                              <m:t>π</m:t>
                            </w:ins>
                          </m:r>
                        </m:num>
                        <m:den>
                          <m:r>
                            <w:ins w:id="882" w:author="Raymond Sidharta" w:date="2023-05-02T00:21:00Z">
                              <w:rPr>
                                <w:rFonts w:ascii="Cambria Math" w:hAnsi="Cambria Math"/>
                                <w:sz w:val="24"/>
                              </w:rPr>
                              <m:t>16</m:t>
                            </w:ins>
                          </m:r>
                        </m:den>
                      </m:f>
                    </m:e>
                  </m:func>
                  <m:func>
                    <m:funcPr>
                      <m:ctrlPr>
                        <w:ins w:id="883" w:author="Raymond Sidharta" w:date="2023-05-02T00:20:00Z">
                          <w:rPr>
                            <w:rFonts w:ascii="Cambria Math" w:hAnsi="Cambria Math"/>
                            <w:i/>
                            <w:sz w:val="24"/>
                          </w:rPr>
                        </w:ins>
                      </m:ctrlPr>
                    </m:funcPr>
                    <m:fName>
                      <m:r>
                        <w:ins w:id="884" w:author="Raymond Sidharta" w:date="2023-05-02T00:20:00Z">
                          <m:rPr>
                            <m:sty m:val="p"/>
                          </m:rPr>
                          <w:rPr>
                            <w:rFonts w:ascii="Cambria Math" w:hAnsi="Cambria Math"/>
                            <w:sz w:val="24"/>
                          </w:rPr>
                          <m:t>cos</m:t>
                        </w:ins>
                      </m:r>
                    </m:fName>
                    <m:e>
                      <m:f>
                        <m:fPr>
                          <m:ctrlPr>
                            <w:ins w:id="885" w:author="Raymond Sidharta" w:date="2023-05-02T00:20:00Z"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w:ins>
                          </m:ctrlPr>
                        </m:fPr>
                        <m:num>
                          <m:d>
                            <m:dPr>
                              <m:ctrlPr>
                                <w:ins w:id="886" w:author="Raymond Sidharta" w:date="2023-05-02T00:21:00Z">
                                  <w:rPr>
                                    <w:rFonts w:ascii="Cambria Math" w:hAnsi="Cambria Math"/>
                                    <w:i/>
                                    <w:sz w:val="24"/>
                                  </w:rPr>
                                </w:ins>
                              </m:ctrlPr>
                            </m:dPr>
                            <m:e>
                              <m:r>
                                <w:ins w:id="887" w:author="Raymond Sidharta" w:date="2023-05-02T00:21:00Z">
                                  <w:rPr>
                                    <w:rFonts w:ascii="Cambria Math" w:hAnsi="Cambria Math"/>
                                    <w:sz w:val="24"/>
                                  </w:rPr>
                                  <m:t>2j+1</m:t>
                                </w:ins>
                              </m:r>
                            </m:e>
                          </m:d>
                          <m:r>
                            <w:ins w:id="888" w:author="Raymond Sidharta" w:date="2023-05-02T00:21:00Z">
                              <w:rPr>
                                <w:rFonts w:ascii="Cambria Math" w:hAnsi="Cambria Math"/>
                                <w:sz w:val="24"/>
                              </w:rPr>
                              <m:t>vπ</m:t>
                            </w:ins>
                          </m:r>
                        </m:num>
                        <m:den>
                          <m:r>
                            <w:ins w:id="889" w:author="Raymond Sidharta" w:date="2023-05-02T00:21:00Z">
                              <w:rPr>
                                <w:rFonts w:ascii="Cambria Math" w:hAnsi="Cambria Math"/>
                                <w:sz w:val="24"/>
                              </w:rPr>
                              <m:t>16</m:t>
                            </w:ins>
                          </m:r>
                        </m:den>
                      </m:f>
                    </m:e>
                  </m:func>
                  <m:r>
                    <w:ins w:id="890" w:author="Raymond Sidharta" w:date="2023-05-02T00:20:00Z">
                      <w:rPr>
                        <w:rFonts w:ascii="Cambria Math" w:hAnsi="Cambria Math"/>
                        <w:sz w:val="24"/>
                      </w:rPr>
                      <m:t>f(i,j)</m:t>
                    </w:ins>
                  </m:r>
                </m:e>
              </m:nary>
            </m:e>
          </m:nary>
        </m:oMath>
      </m:oMathPara>
    </w:p>
    <w:p w:rsidR="00DF41CE" w:rsidRPr="000C1738" w:rsidRDefault="00DF41CE" w:rsidP="002A5026">
      <w:pPr>
        <w:numPr>
          <w:numberingChange w:id="891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m:oMathPara>
        <m:oMath>
          <m:r>
            <w:ins w:id="892" w:author="Raymond Sidharta" w:date="2023-05-02T00:21:00Z">
              <w:rPr>
                <w:rFonts w:ascii="Cambria Math" w:hAnsi="Cambria Math"/>
                <w:sz w:val="24"/>
              </w:rPr>
              <m:t>C</m:t>
            </w:ins>
          </m:r>
          <m:d>
            <m:dPr>
              <m:ctrlPr>
                <w:ins w:id="893" w:author="Raymond Sidharta" w:date="2023-05-02T00:22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r>
                <w:ins w:id="894" w:author="Raymond Sidharta" w:date="2023-05-02T00:22:00Z">
                  <w:rPr>
                    <w:rFonts w:ascii="Cambria Math" w:hAnsi="Cambria Math"/>
                    <w:sz w:val="24"/>
                  </w:rPr>
                  <m:t>ξ</m:t>
                </w:ins>
              </m:r>
            </m:e>
          </m:d>
          <m:r>
            <w:ins w:id="895" w:author="Raymond Sidharta" w:date="2023-05-02T00:22:00Z">
              <w:rPr>
                <w:rFonts w:ascii="Cambria Math" w:hAnsi="Cambria Math"/>
                <w:sz w:val="24"/>
              </w:rPr>
              <m:t>=</m:t>
            </w:ins>
          </m:r>
          <m:d>
            <m:dPr>
              <m:begChr m:val="{"/>
              <m:endChr m:val=""/>
              <m:ctrlPr>
                <w:ins w:id="896" w:author="Raymond Sidharta" w:date="2023-05-02T00:22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eqArr>
                <m:eqArrPr>
                  <m:ctrlPr>
                    <w:ins w:id="897" w:author="Raymond Sidharta" w:date="2023-05-02T00:22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eqArrPr>
                <m:e>
                  <m:f>
                    <m:fPr>
                      <m:ctrlPr>
                        <w:ins w:id="898" w:author="Raymond Sidharta" w:date="2023-05-02T00:22:00Z">
                          <w:rPr>
                            <w:rFonts w:ascii="Cambria Math" w:hAnsi="Cambria Math"/>
                            <w:i/>
                            <w:sz w:val="24"/>
                          </w:rPr>
                        </w:ins>
                      </m:ctrlPr>
                    </m:fPr>
                    <m:num>
                      <m:rad>
                        <m:radPr>
                          <m:degHide m:val="1"/>
                          <m:ctrlPr>
                            <w:ins w:id="899" w:author="Raymond Sidharta" w:date="2023-05-02T00:22:00Z"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w:ins>
                          </m:ctrlPr>
                        </m:radPr>
                        <m:deg/>
                        <m:e>
                          <m:r>
                            <w:ins w:id="900" w:author="Raymond Sidharta" w:date="2023-05-02T00:22:00Z">
                              <w:rPr>
                                <w:rFonts w:ascii="Cambria Math" w:hAnsi="Cambria Math"/>
                                <w:sz w:val="24"/>
                              </w:rPr>
                              <m:t>2</m:t>
                            </w:ins>
                          </m:r>
                        </m:e>
                      </m:rad>
                    </m:num>
                    <m:den>
                      <m:r>
                        <w:ins w:id="901" w:author="Raymond Sidharta" w:date="2023-05-02T00:22:00Z">
                          <w:rPr>
                            <w:rFonts w:ascii="Cambria Math" w:hAnsi="Cambria Math"/>
                            <w:sz w:val="24"/>
                          </w:rPr>
                          <m:t>2</m:t>
                        </w:ins>
                      </m:r>
                    </m:den>
                  </m:f>
                  <m:r>
                    <w:ins w:id="902" w:author="Raymond Sidharta" w:date="2023-05-02T00:23:00Z">
                      <w:rPr>
                        <w:rFonts w:ascii="Cambria Math" w:hAnsi="Cambria Math"/>
                        <w:sz w:val="24"/>
                      </w:rPr>
                      <m:t>, if ξ=0</m:t>
                    </w:ins>
                  </m:r>
                </m:e>
                <m:e>
                  <m:r>
                    <w:ins w:id="903" w:author="Raymond Sidharta" w:date="2023-05-02T00:22:00Z">
                      <w:rPr>
                        <w:rFonts w:ascii="Cambria Math" w:hAnsi="Cambria Math"/>
                        <w:sz w:val="24"/>
                      </w:rPr>
                      <m:t>1</m:t>
                    </w:ins>
                  </m:r>
                  <m:r>
                    <w:ins w:id="904" w:author="Raymond Sidharta" w:date="2023-05-02T00:23:00Z">
                      <w:rPr>
                        <w:rFonts w:ascii="Cambria Math" w:hAnsi="Cambria Math"/>
                        <w:sz w:val="24"/>
                      </w:rPr>
                      <m:t>,otherwise</m:t>
                    </w:ins>
                  </m:r>
                </m:e>
              </m:eqArr>
            </m:e>
          </m:d>
        </m:oMath>
      </m:oMathPara>
    </w:p>
    <w:p w:rsidR="000C1738" w:rsidRDefault="000C1738" w:rsidP="002A5026">
      <w:pPr>
        <w:numPr>
          <w:numberingChange w:id="905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906" w:author="Raymond Sidharta" w:date="2023-05-02T00:23:00Z">
        <w:r>
          <w:rPr>
            <w:i/>
            <w:iCs/>
            <w:sz w:val="24"/>
          </w:rPr>
          <w:t>i, j, u, v =</w:t>
        </w:r>
        <w:r>
          <w:rPr>
            <w:sz w:val="24"/>
          </w:rPr>
          <w:t xml:space="preserve"> 0,1,…,7.</w:t>
        </w:r>
      </w:ins>
      <w:ins w:id="907" w:author="Raymond Sidharta" w:date="2023-05-02T00:24:00Z">
        <w:r>
          <w:rPr>
            <w:sz w:val="24"/>
          </w:rPr>
          <w:t xml:space="preserve"> </w:t>
        </w:r>
      </w:ins>
    </w:p>
    <w:p w:rsidR="00ED47BC" w:rsidRDefault="00ED47BC" w:rsidP="002A5026">
      <w:pPr>
        <w:numPr>
          <w:numberingChange w:id="908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909" w:author="Raymond Sidharta" w:date="2023-05-02T00:59:00Z">
        <w:r>
          <w:rPr>
            <w:sz w:val="24"/>
          </w:rPr>
          <w:t>For de</w:t>
        </w:r>
      </w:ins>
      <w:ins w:id="910" w:author="Raymond Sidharta" w:date="2023-05-02T01:00:00Z">
        <w:r>
          <w:rPr>
            <w:sz w:val="24"/>
          </w:rPr>
          <w:t xml:space="preserve">code, we will use inverse </w:t>
        </w:r>
        <w:r w:rsidR="009C5701">
          <w:rPr>
            <w:sz w:val="24"/>
          </w:rPr>
          <w:t xml:space="preserve">two-dimension </w:t>
        </w:r>
        <w:r>
          <w:rPr>
            <w:sz w:val="24"/>
          </w:rPr>
          <w:t>DCT formula:</w:t>
        </w:r>
      </w:ins>
    </w:p>
    <w:p w:rsidR="00ED47BC" w:rsidRPr="00120CB0" w:rsidRDefault="008D20C3" w:rsidP="002A5026">
      <w:pPr>
        <w:numPr>
          <w:numberingChange w:id="911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m:oMathPara>
        <m:oMath>
          <m:r>
            <w:ins w:id="912" w:author="Raymond Sidharta" w:date="2023-05-02T01:02:00Z">
              <w:rPr>
                <w:rFonts w:ascii="Cambria Math" w:hAnsi="Cambria Math"/>
                <w:sz w:val="24"/>
              </w:rPr>
              <m:t>f</m:t>
            </w:ins>
          </m:r>
          <m:d>
            <m:dPr>
              <m:ctrlPr>
                <w:ins w:id="913" w:author="Raymond Sidharta" w:date="2023-05-02T01:02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r>
                <w:ins w:id="914" w:author="Raymond Sidharta" w:date="2023-05-02T01:02:00Z">
                  <w:rPr>
                    <w:rFonts w:ascii="Cambria Math" w:hAnsi="Cambria Math"/>
                    <w:sz w:val="24"/>
                  </w:rPr>
                  <m:t>i,j</m:t>
                </w:ins>
              </m:r>
            </m:e>
          </m:d>
          <m:r>
            <w:ins w:id="915" w:author="Raymond Sidharta" w:date="2023-05-02T01:02:00Z">
              <w:rPr>
                <w:rFonts w:ascii="Cambria Math" w:hAnsi="Cambria Math"/>
                <w:sz w:val="24"/>
              </w:rPr>
              <m:t xml:space="preserve">= </m:t>
            </w:ins>
          </m:r>
          <m:nary>
            <m:naryPr>
              <m:chr m:val="∑"/>
              <m:limLoc m:val="undOvr"/>
              <m:ctrlPr>
                <w:ins w:id="916" w:author="Raymond Sidharta" w:date="2023-05-02T01:02:00Z">
                  <w:rPr>
                    <w:rFonts w:ascii="Cambria Math" w:hAnsi="Cambria Math"/>
                    <w:i/>
                    <w:sz w:val="24"/>
                  </w:rPr>
                </w:ins>
              </m:ctrlPr>
            </m:naryPr>
            <m:sub>
              <m:r>
                <w:ins w:id="917" w:author="Raymond Sidharta" w:date="2023-05-02T01:02:00Z">
                  <w:rPr>
                    <w:rFonts w:ascii="Cambria Math" w:hAnsi="Cambria Math"/>
                    <w:sz w:val="24"/>
                  </w:rPr>
                  <m:t>u=0</m:t>
                </w:ins>
              </m:r>
            </m:sub>
            <m:sup>
              <m:r>
                <w:ins w:id="918" w:author="Raymond Sidharta" w:date="2023-05-02T01:02:00Z">
                  <w:rPr>
                    <w:rFonts w:ascii="Cambria Math" w:hAnsi="Cambria Math"/>
                    <w:sz w:val="24"/>
                  </w:rPr>
                  <m:t>7</m:t>
                </w:ins>
              </m:r>
            </m:sup>
            <m:e>
              <m:nary>
                <m:naryPr>
                  <m:chr m:val="∑"/>
                  <m:limLoc m:val="undOvr"/>
                  <m:ctrlPr>
                    <w:ins w:id="919" w:author="Raymond Sidharta" w:date="2023-05-02T01:02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naryPr>
                <m:sub>
                  <m:r>
                    <w:ins w:id="920" w:author="Raymond Sidharta" w:date="2023-05-02T01:02:00Z">
                      <w:rPr>
                        <w:rFonts w:ascii="Cambria Math" w:hAnsi="Cambria Math"/>
                        <w:sz w:val="24"/>
                      </w:rPr>
                      <m:t>v=0</m:t>
                    </w:ins>
                  </m:r>
                </m:sub>
                <m:sup>
                  <m:r>
                    <w:ins w:id="921" w:author="Raymond Sidharta" w:date="2023-05-02T01:02:00Z">
                      <w:rPr>
                        <w:rFonts w:ascii="Cambria Math" w:hAnsi="Cambria Math"/>
                        <w:sz w:val="24"/>
                      </w:rPr>
                      <m:t>7</m:t>
                    </w:ins>
                  </m:r>
                </m:sup>
                <m:e>
                  <m:f>
                    <m:fPr>
                      <m:ctrlPr>
                        <w:ins w:id="922" w:author="Raymond Sidharta" w:date="2023-05-02T01:02:00Z">
                          <w:rPr>
                            <w:rFonts w:ascii="Cambria Math" w:hAnsi="Cambria Math"/>
                            <w:i/>
                            <w:sz w:val="24"/>
                          </w:rPr>
                        </w:ins>
                      </m:ctrlPr>
                    </m:fPr>
                    <m:num>
                      <m:r>
                        <w:ins w:id="923" w:author="Raymond Sidharta" w:date="2023-05-02T01:02:00Z">
                          <w:rPr>
                            <w:rFonts w:ascii="Cambria Math" w:hAnsi="Cambria Math"/>
                            <w:sz w:val="24"/>
                          </w:rPr>
                          <m:t>C</m:t>
                        </w:ins>
                      </m:r>
                      <m:d>
                        <m:dPr>
                          <m:ctrlPr>
                            <w:ins w:id="924" w:author="Raymond Sidharta" w:date="2023-05-02T01:03:00Z"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w:ins>
                          </m:ctrlPr>
                        </m:dPr>
                        <m:e>
                          <m:r>
                            <w:ins w:id="925" w:author="Raymond Sidharta" w:date="2023-05-02T01:03:00Z">
                              <w:rPr>
                                <w:rFonts w:ascii="Cambria Math" w:hAnsi="Cambria Math"/>
                                <w:sz w:val="24"/>
                              </w:rPr>
                              <m:t>u</m:t>
                            </w:ins>
                          </m:r>
                        </m:e>
                      </m:d>
                      <m:r>
                        <w:ins w:id="926" w:author="Raymond Sidharta" w:date="2023-05-02T01:03:00Z">
                          <w:rPr>
                            <w:rFonts w:ascii="Cambria Math" w:hAnsi="Cambria Math"/>
                            <w:sz w:val="24"/>
                          </w:rPr>
                          <m:t>C</m:t>
                        </w:ins>
                      </m:r>
                      <m:d>
                        <m:dPr>
                          <m:ctrlPr>
                            <w:ins w:id="927" w:author="Raymond Sidharta" w:date="2023-05-02T01:03:00Z">
                              <w:rPr>
                                <w:rFonts w:ascii="Cambria Math" w:hAnsi="Cambria Math"/>
                                <w:i/>
                                <w:sz w:val="24"/>
                              </w:rPr>
                            </w:ins>
                          </m:ctrlPr>
                        </m:dPr>
                        <m:e>
                          <m:r>
                            <w:ins w:id="928" w:author="Raymond Sidharta" w:date="2023-05-02T01:03:00Z">
                              <w:rPr>
                                <w:rFonts w:ascii="Cambria Math" w:hAnsi="Cambria Math"/>
                                <w:sz w:val="24"/>
                              </w:rPr>
                              <m:t>v</m:t>
                            </w:ins>
                          </m:r>
                        </m:e>
                      </m:d>
                    </m:num>
                    <m:den>
                      <m:r>
                        <w:ins w:id="929" w:author="Raymond Sidharta" w:date="2023-05-02T01:03:00Z">
                          <w:rPr>
                            <w:rFonts w:ascii="Cambria Math" w:hAnsi="Cambria Math"/>
                            <w:sz w:val="24"/>
                          </w:rPr>
                          <m:t>4</m:t>
                        </w:ins>
                      </m:r>
                    </m:den>
                  </m:f>
                </m:e>
              </m:nary>
            </m:e>
          </m:nary>
          <m:func>
            <m:funcPr>
              <m:ctrlPr>
                <w:ins w:id="930" w:author="Raymond Sidharta" w:date="2023-05-02T01:03:00Z">
                  <w:rPr>
                    <w:rFonts w:ascii="Cambria Math" w:hAnsi="Cambria Math"/>
                    <w:i/>
                    <w:sz w:val="24"/>
                  </w:rPr>
                </w:ins>
              </m:ctrlPr>
            </m:funcPr>
            <m:fName>
              <m:r>
                <w:ins w:id="931" w:author="Raymond Sidharta" w:date="2023-05-02T01:03:00Z"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cos</m:t>
                </w:ins>
              </m:r>
            </m:fName>
            <m:e>
              <m:f>
                <m:fPr>
                  <m:ctrlPr>
                    <w:ins w:id="932" w:author="Raymond Sidharta" w:date="2023-05-02T01:03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fPr>
                <m:num>
                  <m:d>
                    <m:dPr>
                      <m:ctrlPr>
                        <w:ins w:id="933" w:author="Raymond Sidharta" w:date="2023-05-02T01:03:00Z">
                          <w:rPr>
                            <w:rFonts w:ascii="Cambria Math" w:hAnsi="Cambria Math"/>
                            <w:i/>
                            <w:sz w:val="24"/>
                          </w:rPr>
                        </w:ins>
                      </m:ctrlPr>
                    </m:dPr>
                    <m:e>
                      <m:r>
                        <w:ins w:id="934" w:author="Raymond Sidharta" w:date="2023-05-02T01:03:00Z">
                          <w:rPr>
                            <w:rFonts w:ascii="Cambria Math" w:hAnsi="Cambria Math"/>
                            <w:sz w:val="24"/>
                          </w:rPr>
                          <m:t>2i+1</m:t>
                        </w:ins>
                      </m:r>
                    </m:e>
                  </m:d>
                  <m:r>
                    <w:ins w:id="935" w:author="Raymond Sidharta" w:date="2023-05-02T01:03:00Z">
                      <w:rPr>
                        <w:rFonts w:ascii="Cambria Math" w:hAnsi="Cambria Math"/>
                        <w:sz w:val="24"/>
                      </w:rPr>
                      <m:t>uπ</m:t>
                    </w:ins>
                  </m:r>
                </m:num>
                <m:den>
                  <m:r>
                    <w:ins w:id="936" w:author="Raymond Sidharta" w:date="2023-05-02T01:03:00Z">
                      <w:rPr>
                        <w:rFonts w:ascii="Cambria Math" w:hAnsi="Cambria Math"/>
                        <w:sz w:val="24"/>
                      </w:rPr>
                      <m:t>16</m:t>
                    </w:ins>
                  </m:r>
                </m:den>
              </m:f>
            </m:e>
          </m:func>
          <m:func>
            <m:funcPr>
              <m:ctrlPr>
                <w:ins w:id="937" w:author="Raymond Sidharta" w:date="2023-05-02T01:03:00Z">
                  <w:rPr>
                    <w:rFonts w:ascii="Cambria Math" w:hAnsi="Cambria Math"/>
                    <w:i/>
                    <w:sz w:val="24"/>
                  </w:rPr>
                </w:ins>
              </m:ctrlPr>
            </m:funcPr>
            <m:fName>
              <m:r>
                <w:ins w:id="938" w:author="Raymond Sidharta" w:date="2023-05-02T01:03:00Z">
                  <m:rPr>
                    <m:sty m:val="p"/>
                  </m:rPr>
                  <w:rPr>
                    <w:rFonts w:ascii="Cambria Math" w:hAnsi="Cambria Math"/>
                    <w:sz w:val="24"/>
                  </w:rPr>
                  <m:t>cos</m:t>
                </w:ins>
              </m:r>
            </m:fName>
            <m:e>
              <m:f>
                <m:fPr>
                  <m:ctrlPr>
                    <w:ins w:id="939" w:author="Raymond Sidharta" w:date="2023-05-02T01:03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fPr>
                <m:num>
                  <m:d>
                    <m:dPr>
                      <m:ctrlPr>
                        <w:ins w:id="940" w:author="Raymond Sidharta" w:date="2023-05-02T01:03:00Z">
                          <w:rPr>
                            <w:rFonts w:ascii="Cambria Math" w:hAnsi="Cambria Math"/>
                            <w:i/>
                            <w:sz w:val="24"/>
                          </w:rPr>
                        </w:ins>
                      </m:ctrlPr>
                    </m:dPr>
                    <m:e>
                      <m:r>
                        <w:ins w:id="941" w:author="Raymond Sidharta" w:date="2023-05-02T01:03:00Z">
                          <w:rPr>
                            <w:rFonts w:ascii="Cambria Math" w:hAnsi="Cambria Math"/>
                            <w:sz w:val="24"/>
                          </w:rPr>
                          <m:t>2j+1</m:t>
                        </w:ins>
                      </m:r>
                    </m:e>
                  </m:d>
                  <m:r>
                    <w:ins w:id="942" w:author="Raymond Sidharta" w:date="2023-05-02T01:03:00Z">
                      <w:rPr>
                        <w:rFonts w:ascii="Cambria Math" w:hAnsi="Cambria Math"/>
                        <w:sz w:val="24"/>
                      </w:rPr>
                      <m:t>vπ</m:t>
                    </w:ins>
                  </m:r>
                </m:num>
                <m:den>
                  <m:r>
                    <w:ins w:id="943" w:author="Raymond Sidharta" w:date="2023-05-02T01:03:00Z">
                      <w:rPr>
                        <w:rFonts w:ascii="Cambria Math" w:hAnsi="Cambria Math"/>
                        <w:sz w:val="24"/>
                      </w:rPr>
                      <m:t>16</m:t>
                    </w:ins>
                  </m:r>
                </m:den>
              </m:f>
            </m:e>
          </m:func>
          <m:r>
            <w:ins w:id="944" w:author="Raymond Sidharta" w:date="2023-05-02T01:03:00Z">
              <w:rPr>
                <w:rFonts w:ascii="Cambria Math" w:hAnsi="Cambria Math"/>
                <w:sz w:val="24"/>
              </w:rPr>
              <m:t>F(u,v)</m:t>
            </w:ins>
          </m:r>
        </m:oMath>
      </m:oMathPara>
    </w:p>
    <w:p w:rsidR="00120CB0" w:rsidRDefault="00120CB0" w:rsidP="00120CB0">
      <w:pPr>
        <w:tabs>
          <w:tab w:val="left" w:pos="1530"/>
        </w:tabs>
        <w:spacing w:line="300" w:lineRule="auto"/>
        <w:ind w:left="1530"/>
        <w:rPr>
          <w:ins w:id="945" w:author="Raymond Sidharta" w:date="2023-05-02T01:03:00Z"/>
          <w:sz w:val="24"/>
        </w:rPr>
      </w:pPr>
      <w:ins w:id="946" w:author="Raymond Sidharta" w:date="2023-05-02T01:03:00Z">
        <w:r>
          <w:rPr>
            <w:i/>
            <w:iCs/>
            <w:sz w:val="24"/>
          </w:rPr>
          <w:t>i, j, u, v =</w:t>
        </w:r>
        <w:r>
          <w:rPr>
            <w:sz w:val="24"/>
          </w:rPr>
          <w:t xml:space="preserve"> 0,1,…,7. </w:t>
        </w:r>
      </w:ins>
    </w:p>
    <w:p w:rsidR="00120CB0" w:rsidRPr="00ED47BC" w:rsidRDefault="00120CB0" w:rsidP="002A5026">
      <w:pPr>
        <w:numPr>
          <w:numberingChange w:id="947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</w:p>
    <w:p w:rsidR="000C1738" w:rsidRDefault="000C1738" w:rsidP="002A5026">
      <w:pPr>
        <w:numPr>
          <w:numberingChange w:id="948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949" w:author="Raymond Sidharta" w:date="2023-05-02T00:24:00Z">
        <w:r>
          <w:rPr>
            <w:sz w:val="24"/>
          </w:rPr>
          <w:t>Note: we split each ima</w:t>
        </w:r>
      </w:ins>
      <w:ins w:id="950" w:author="Raymond Sidharta" w:date="2023-05-02T00:25:00Z">
        <w:r>
          <w:rPr>
            <w:sz w:val="24"/>
          </w:rPr>
          <w:t>ge component into 8 x 8 blocks</w:t>
        </w:r>
        <w:r w:rsidR="00A336FD">
          <w:rPr>
            <w:sz w:val="24"/>
          </w:rPr>
          <w:t xml:space="preserve"> and recenter the values by subtracting all of them by 128</w:t>
        </w:r>
        <w:r w:rsidR="00FA0B12">
          <w:rPr>
            <w:sz w:val="24"/>
          </w:rPr>
          <w:t xml:space="preserve"> (since cosine range [-1,1])</w:t>
        </w:r>
      </w:ins>
      <w:ins w:id="951" w:author="Raymond Sidharta" w:date="2023-05-02T00:30:00Z">
        <w:r w:rsidR="00BA0508">
          <w:rPr>
            <w:sz w:val="24"/>
          </w:rPr>
          <w:t>.</w:t>
        </w:r>
      </w:ins>
    </w:p>
    <w:p w:rsidR="00BA0508" w:rsidRDefault="00BA0508" w:rsidP="002A5026">
      <w:pPr>
        <w:numPr>
          <w:numberingChange w:id="952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953" w:author="Raymond Sidharta" w:date="2023-05-02T00:30:00Z">
        <w:r>
          <w:rPr>
            <w:sz w:val="24"/>
          </w:rPr>
          <w:t xml:space="preserve">Or we can visualize </w:t>
        </w:r>
      </w:ins>
      <w:ins w:id="954" w:author="Raymond Sidharta" w:date="2023-05-02T00:31:00Z">
        <w:r>
          <w:rPr>
            <w:sz w:val="24"/>
          </w:rPr>
          <w:t>DCT using th</w:t>
        </w:r>
      </w:ins>
      <w:ins w:id="955" w:author="Raymond Sidharta" w:date="2023-05-02T00:36:00Z">
        <w:r w:rsidR="00164BEB">
          <w:rPr>
            <w:sz w:val="24"/>
          </w:rPr>
          <w:t>ese</w:t>
        </w:r>
      </w:ins>
      <w:ins w:id="956" w:author="Raymond Sidharta" w:date="2023-05-02T00:31:00Z">
        <w:r>
          <w:rPr>
            <w:sz w:val="24"/>
          </w:rPr>
          <w:t xml:space="preserve"> </w:t>
        </w:r>
      </w:ins>
      <w:ins w:id="957" w:author="Raymond Sidharta" w:date="2023-05-02T00:36:00Z">
        <w:r w:rsidR="00164BEB">
          <w:rPr>
            <w:sz w:val="24"/>
          </w:rPr>
          <w:t xml:space="preserve">64 base cosine </w:t>
        </w:r>
      </w:ins>
      <w:ins w:id="958" w:author="Raymond Sidharta" w:date="2023-05-02T00:31:00Z">
        <w:r>
          <w:rPr>
            <w:sz w:val="24"/>
          </w:rPr>
          <w:t>waves table:</w:t>
        </w:r>
      </w:ins>
    </w:p>
    <w:p w:rsidR="006004E1" w:rsidRDefault="00C844BD" w:rsidP="002A5026">
      <w:pPr>
        <w:numPr>
          <w:numberingChange w:id="959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960" w:author="Raymond Sidharta" w:date="2023-05-02T00:41:00Z"/>
          <w:sz w:val="24"/>
        </w:rPr>
      </w:pPr>
      <w:ins w:id="961" w:author="Raymond Sidharta" w:date="2023-05-02T00:35:00Z">
        <w:r>
          <w:rPr>
            <w:noProof/>
          </w:rPr>
          <w:drawing>
            <wp:anchor distT="0" distB="0" distL="114300" distR="114300" simplePos="0" relativeHeight="251676672" behindDoc="0" locked="0" layoutInCell="1" allowOverlap="1">
              <wp:simplePos x="0" y="0"/>
              <wp:positionH relativeFrom="column">
                <wp:posOffset>972047</wp:posOffset>
              </wp:positionH>
              <wp:positionV relativeFrom="paragraph">
                <wp:posOffset>90777</wp:posOffset>
              </wp:positionV>
              <wp:extent cx="1591938" cy="1602187"/>
              <wp:effectExtent l="0" t="0" r="8890" b="0"/>
              <wp:wrapSquare wrapText="bothSides"/>
              <wp:docPr id="13" name="Picture 1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49"/>
                      <pic:cNvPicPr>
                        <a:picLocks noChangeAspect="1" noChangeArrowheads="1"/>
                      </pic:cNvPicPr>
                    </pic:nvPicPr>
                    <pic:blipFill>
                      <a:blip r:embed="rId1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91938" cy="160218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962" w:author="Raymond Sidharta" w:date="2023-05-02T00:37:00Z">
        <w:r w:rsidR="007E4C7A">
          <w:rPr>
            <w:sz w:val="24"/>
          </w:rPr>
          <w:t xml:space="preserve">We can represent our 8 x 8 image blocks with these cosine waves </w:t>
        </w:r>
      </w:ins>
      <w:ins w:id="963" w:author="Raymond Sidharta" w:date="2023-05-02T00:38:00Z">
        <w:r w:rsidR="007E4C7A">
          <w:rPr>
            <w:sz w:val="24"/>
          </w:rPr>
          <w:t>by multiply each wave with a coefficient</w:t>
        </w:r>
      </w:ins>
      <w:ins w:id="964" w:author="Raymond Sidharta" w:date="2023-05-02T00:40:00Z">
        <w:r w:rsidR="00775CE1">
          <w:rPr>
            <w:sz w:val="24"/>
          </w:rPr>
          <w:t xml:space="preserve"> </w:t>
        </w:r>
        <w:r w:rsidR="00775CE1" w:rsidRPr="00775CE1">
          <w:rPr>
            <w:i/>
            <w:iCs/>
            <w:sz w:val="24"/>
            <w:rPrChange w:id="965" w:author="Raymond Sidharta" w:date="2023-05-02T00:40:00Z">
              <w:rPr>
                <w:sz w:val="24"/>
              </w:rPr>
            </w:rPrChange>
          </w:rPr>
          <w:t>F(i,j)</w:t>
        </w:r>
      </w:ins>
      <w:ins w:id="966" w:author="Raymond Sidharta" w:date="2023-05-02T00:38:00Z">
        <w:r w:rsidR="007E4C7A">
          <w:rPr>
            <w:sz w:val="24"/>
          </w:rPr>
          <w:t>.</w:t>
        </w:r>
      </w:ins>
      <w:ins w:id="967" w:author="Raymond Sidharta" w:date="2023-05-02T00:39:00Z">
        <w:r w:rsidR="00775CE1">
          <w:rPr>
            <w:sz w:val="24"/>
          </w:rPr>
          <w:t xml:space="preserve"> This coefficient will measure the contribution of each wave in our blocks. For example, </w:t>
        </w:r>
      </w:ins>
      <w:ins w:id="968" w:author="Raymond Sidharta" w:date="2023-05-02T00:40:00Z">
        <w:r w:rsidR="008B5E23">
          <w:rPr>
            <w:sz w:val="24"/>
          </w:rPr>
          <w:t>image with</w:t>
        </w:r>
        <w:r w:rsidR="00775CE1">
          <w:rPr>
            <w:sz w:val="24"/>
          </w:rPr>
          <w:t xml:space="preserve"> just a plain color</w:t>
        </w:r>
        <w:r w:rsidR="008B5E23">
          <w:rPr>
            <w:sz w:val="24"/>
          </w:rPr>
          <w:t xml:space="preserve"> </w:t>
        </w:r>
      </w:ins>
      <w:ins w:id="969" w:author="Raymond Sidharta" w:date="2023-05-02T00:41:00Z">
        <w:r w:rsidR="008B5E23">
          <w:rPr>
            <w:sz w:val="24"/>
          </w:rPr>
          <w:t xml:space="preserve">will have more </w:t>
        </w:r>
        <w:r w:rsidR="008B5E23">
          <w:rPr>
            <w:i/>
            <w:iCs/>
            <w:sz w:val="24"/>
          </w:rPr>
          <w:t>F(0,0)</w:t>
        </w:r>
        <w:r w:rsidR="008B5E23">
          <w:rPr>
            <w:sz w:val="24"/>
          </w:rPr>
          <w:t xml:space="preserve"> waves contribution on it.</w:t>
        </w:r>
      </w:ins>
    </w:p>
    <w:p w:rsidR="00C844BD" w:rsidRPr="006C2C37" w:rsidDel="006004E1" w:rsidRDefault="006C2C37">
      <w:pPr>
        <w:numPr>
          <w:numberingChange w:id="970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del w:id="971" w:author="Raymond Sidharta" w:date="2023-05-02T00:41:00Z"/>
          <w:sz w:val="14"/>
          <w:szCs w:val="14"/>
          <w:rPrChange w:id="972" w:author="Raymond Sidharta" w:date="2023-05-02T00:45:00Z">
            <w:rPr>
              <w:del w:id="973" w:author="Raymond Sidharta" w:date="2023-05-02T00:41:00Z"/>
              <w:sz w:val="24"/>
            </w:rPr>
          </w:rPrChange>
        </w:rPr>
        <w:pPrChange w:id="974" w:author="Raymond Sidharta" w:date="2023-05-02T00:45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975" w:author="Raymond Sidharta" w:date="2023-05-02T00:44:00Z">
        <w:r w:rsidRPr="006C2C37">
          <w:rPr>
            <w:sz w:val="14"/>
            <w:szCs w:val="14"/>
            <w:rPrChange w:id="976" w:author="Raymond Sidharta" w:date="2023-05-02T00:45:00Z">
              <w:rPr>
                <w:sz w:val="24"/>
              </w:rPr>
            </w:rPrChange>
          </w:rPr>
          <w:t xml:space="preserve">Source: </w:t>
        </w:r>
        <w:r w:rsidRPr="006C2C37">
          <w:rPr>
            <w:i/>
            <w:iCs/>
            <w:sz w:val="14"/>
            <w:szCs w:val="14"/>
            <w:rPrChange w:id="977" w:author="Raymond Sidharta" w:date="2023-05-02T00:45:00Z">
              <w:rPr>
                <w:sz w:val="24"/>
              </w:rPr>
            </w:rPrChange>
          </w:rPr>
          <w:t>https://users.cs.cf.ac.uk/dave/Multimedia/node231.html</w:t>
        </w:r>
      </w:ins>
    </w:p>
    <w:p w:rsidR="00BA0508" w:rsidRPr="006C2C37" w:rsidDel="006004E1" w:rsidRDefault="00BA0508">
      <w:pPr>
        <w:numPr>
          <w:numberingChange w:id="978" w:author="junx" w:date="2009-03-23T16:52:00Z" w:original="（%2:1:0:）"/>
        </w:numPr>
        <w:tabs>
          <w:tab w:val="left" w:pos="1530"/>
        </w:tabs>
        <w:spacing w:line="300" w:lineRule="auto"/>
        <w:rPr>
          <w:del w:id="979" w:author="Raymond Sidharta" w:date="2023-05-02T00:41:00Z"/>
          <w:sz w:val="14"/>
          <w:szCs w:val="14"/>
          <w:rPrChange w:id="980" w:author="Raymond Sidharta" w:date="2023-05-02T00:45:00Z">
            <w:rPr>
              <w:del w:id="981" w:author="Raymond Sidharta" w:date="2023-05-02T00:41:00Z"/>
              <w:sz w:val="24"/>
            </w:rPr>
          </w:rPrChange>
        </w:rPr>
        <w:pPrChange w:id="982" w:author="Raymond Sidharta" w:date="2023-05-02T00:45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C844BD" w:rsidRPr="006C2C37" w:rsidDel="006004E1" w:rsidRDefault="00C844BD">
      <w:pPr>
        <w:numPr>
          <w:numberingChange w:id="983" w:author="junx" w:date="2009-03-23T16:52:00Z" w:original="（%2:1:0:）"/>
        </w:numPr>
        <w:tabs>
          <w:tab w:val="left" w:pos="1530"/>
        </w:tabs>
        <w:spacing w:line="300" w:lineRule="auto"/>
        <w:rPr>
          <w:del w:id="984" w:author="Raymond Sidharta" w:date="2023-05-02T00:41:00Z"/>
          <w:sz w:val="14"/>
          <w:szCs w:val="14"/>
          <w:rPrChange w:id="985" w:author="Raymond Sidharta" w:date="2023-05-02T00:45:00Z">
            <w:rPr>
              <w:del w:id="986" w:author="Raymond Sidharta" w:date="2023-05-02T00:41:00Z"/>
              <w:sz w:val="24"/>
            </w:rPr>
          </w:rPrChange>
        </w:rPr>
        <w:pPrChange w:id="987" w:author="Raymond Sidharta" w:date="2023-05-02T00:45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C844BD" w:rsidRPr="006C2C37" w:rsidDel="006004E1" w:rsidRDefault="00C844BD">
      <w:pPr>
        <w:numPr>
          <w:numberingChange w:id="988" w:author="junx" w:date="2009-03-23T16:52:00Z" w:original="（%2:1:0:）"/>
        </w:numPr>
        <w:tabs>
          <w:tab w:val="left" w:pos="1530"/>
        </w:tabs>
        <w:spacing w:line="300" w:lineRule="auto"/>
        <w:rPr>
          <w:del w:id="989" w:author="Raymond Sidharta" w:date="2023-05-02T00:41:00Z"/>
          <w:sz w:val="14"/>
          <w:szCs w:val="14"/>
          <w:rPrChange w:id="990" w:author="Raymond Sidharta" w:date="2023-05-02T00:45:00Z">
            <w:rPr>
              <w:del w:id="991" w:author="Raymond Sidharta" w:date="2023-05-02T00:41:00Z"/>
              <w:sz w:val="24"/>
            </w:rPr>
          </w:rPrChange>
        </w:rPr>
        <w:pPrChange w:id="992" w:author="Raymond Sidharta" w:date="2023-05-02T00:45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C844BD" w:rsidRPr="006C2C37" w:rsidDel="006004E1" w:rsidRDefault="00C844BD">
      <w:pPr>
        <w:numPr>
          <w:numberingChange w:id="993" w:author="junx" w:date="2009-03-23T16:52:00Z" w:original="（%2:1:0:）"/>
        </w:numPr>
        <w:tabs>
          <w:tab w:val="left" w:pos="1530"/>
        </w:tabs>
        <w:spacing w:line="300" w:lineRule="auto"/>
        <w:rPr>
          <w:del w:id="994" w:author="Raymond Sidharta" w:date="2023-05-02T00:41:00Z"/>
          <w:sz w:val="14"/>
          <w:szCs w:val="14"/>
          <w:rPrChange w:id="995" w:author="Raymond Sidharta" w:date="2023-05-02T00:45:00Z">
            <w:rPr>
              <w:del w:id="996" w:author="Raymond Sidharta" w:date="2023-05-02T00:41:00Z"/>
              <w:sz w:val="24"/>
            </w:rPr>
          </w:rPrChange>
        </w:rPr>
        <w:pPrChange w:id="997" w:author="Raymond Sidharta" w:date="2023-05-02T00:45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C844BD" w:rsidRPr="006C2C37" w:rsidDel="006004E1" w:rsidRDefault="00C844BD">
      <w:pPr>
        <w:numPr>
          <w:numberingChange w:id="998" w:author="junx" w:date="2009-03-23T16:52:00Z" w:original="（%2:1:0:）"/>
        </w:numPr>
        <w:tabs>
          <w:tab w:val="left" w:pos="1530"/>
        </w:tabs>
        <w:spacing w:line="300" w:lineRule="auto"/>
        <w:rPr>
          <w:del w:id="999" w:author="Raymond Sidharta" w:date="2023-05-02T00:41:00Z"/>
          <w:sz w:val="14"/>
          <w:szCs w:val="14"/>
          <w:rPrChange w:id="1000" w:author="Raymond Sidharta" w:date="2023-05-02T00:45:00Z">
            <w:rPr>
              <w:del w:id="1001" w:author="Raymond Sidharta" w:date="2023-05-02T00:41:00Z"/>
              <w:sz w:val="24"/>
            </w:rPr>
          </w:rPrChange>
        </w:rPr>
        <w:pPrChange w:id="1002" w:author="Raymond Sidharta" w:date="2023-05-02T00:45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C844BD" w:rsidRPr="006C2C37" w:rsidDel="006004E1" w:rsidRDefault="00C844BD">
      <w:pPr>
        <w:numPr>
          <w:numberingChange w:id="1003" w:author="junx" w:date="2009-03-23T16:52:00Z" w:original="（%2:1:0:）"/>
        </w:numPr>
        <w:tabs>
          <w:tab w:val="left" w:pos="1530"/>
        </w:tabs>
        <w:spacing w:line="300" w:lineRule="auto"/>
        <w:rPr>
          <w:del w:id="1004" w:author="Raymond Sidharta" w:date="2023-05-02T00:41:00Z"/>
          <w:sz w:val="14"/>
          <w:szCs w:val="14"/>
          <w:rPrChange w:id="1005" w:author="Raymond Sidharta" w:date="2023-05-02T00:45:00Z">
            <w:rPr>
              <w:del w:id="1006" w:author="Raymond Sidharta" w:date="2023-05-02T00:41:00Z"/>
              <w:sz w:val="24"/>
            </w:rPr>
          </w:rPrChange>
        </w:rPr>
        <w:pPrChange w:id="1007" w:author="Raymond Sidharta" w:date="2023-05-02T00:45:00Z">
          <w:pPr>
            <w:tabs>
              <w:tab w:val="left" w:pos="1530"/>
            </w:tabs>
            <w:spacing w:line="300" w:lineRule="auto"/>
            <w:ind w:left="1530"/>
          </w:pPr>
        </w:pPrChange>
      </w:pPr>
    </w:p>
    <w:p w:rsidR="00C844BD" w:rsidRPr="006C2C37" w:rsidRDefault="00C844BD">
      <w:pPr>
        <w:numPr>
          <w:numberingChange w:id="1008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14"/>
          <w:szCs w:val="14"/>
          <w:rPrChange w:id="1009" w:author="Raymond Sidharta" w:date="2023-05-02T00:45:00Z">
            <w:rPr>
              <w:sz w:val="24"/>
            </w:rPr>
          </w:rPrChange>
        </w:rPr>
        <w:pPrChange w:id="1010" w:author="Raymond Sidharta" w:date="2023-05-02T00:45:00Z">
          <w:pPr>
            <w:numPr>
              <w:ilvl w:val="2"/>
              <w:numId w:val="1"/>
            </w:numPr>
            <w:spacing w:line="300" w:lineRule="auto"/>
            <w:ind w:left="1224" w:hanging="414"/>
          </w:pPr>
        </w:pPrChange>
      </w:pPr>
    </w:p>
    <w:p w:rsidR="0093415D" w:rsidRDefault="0093415D" w:rsidP="0093415D">
      <w:pPr>
        <w:numPr>
          <w:ilvl w:val="2"/>
          <w:numId w:val="1"/>
          <w:numberingChange w:id="1011" w:author="junx" w:date="2009-03-23T16:52:00Z" w:original="（%2:1:0:）"/>
        </w:numPr>
        <w:tabs>
          <w:tab w:val="left" w:pos="1530"/>
        </w:tabs>
        <w:spacing w:line="300" w:lineRule="auto"/>
        <w:ind w:hanging="414"/>
        <w:rPr>
          <w:sz w:val="24"/>
        </w:rPr>
      </w:pPr>
      <w:ins w:id="1012" w:author="Raymond Sidharta" w:date="2023-05-01T23:01:00Z">
        <w:r>
          <w:rPr>
            <w:sz w:val="24"/>
          </w:rPr>
          <w:t>Quantization</w:t>
        </w:r>
      </w:ins>
    </w:p>
    <w:p w:rsidR="00815B52" w:rsidRDefault="006004E1" w:rsidP="00815B52">
      <w:pPr>
        <w:numPr>
          <w:numberingChange w:id="1013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1014" w:author="Raymond Sidharta" w:date="2023-05-02T00:42:00Z">
        <w:r>
          <w:rPr>
            <w:sz w:val="24"/>
          </w:rPr>
          <w:t>After DCT, we do quantization to remove high frequency data.</w:t>
        </w:r>
        <w:r w:rsidR="00815B52">
          <w:rPr>
            <w:sz w:val="24"/>
          </w:rPr>
          <w:t xml:space="preserve"> Quantization</w:t>
        </w:r>
      </w:ins>
      <w:ins w:id="1015" w:author="Raymond Sidharta" w:date="2023-05-02T00:43:00Z">
        <w:r w:rsidR="00815B52">
          <w:rPr>
            <w:sz w:val="24"/>
          </w:rPr>
          <w:t xml:space="preserve"> </w:t>
        </w:r>
      </w:ins>
      <w:ins w:id="1016" w:author="Raymond Sidharta" w:date="2023-05-02T00:44:00Z">
        <w:r w:rsidR="0008548C">
          <w:rPr>
            <w:sz w:val="24"/>
          </w:rPr>
          <w:t xml:space="preserve">is done by </w:t>
        </w:r>
        <w:r w:rsidR="004B4B9C">
          <w:rPr>
            <w:sz w:val="24"/>
          </w:rPr>
          <w:t>simply divides</w:t>
        </w:r>
      </w:ins>
      <w:ins w:id="1017" w:author="Raymond Sidharta" w:date="2023-05-02T00:43:00Z">
        <w:r w:rsidR="00815B52">
          <w:rPr>
            <w:sz w:val="24"/>
          </w:rPr>
          <w:t xml:space="preserve"> our 8 x 8 block values with its corresponding value in quantization table.</w:t>
        </w:r>
      </w:ins>
    </w:p>
    <w:p w:rsidR="003632FB" w:rsidRDefault="00000000" w:rsidP="00815B52">
      <w:pPr>
        <w:numPr>
          <w:numberingChange w:id="1018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1019" w:author="Raymond Sidharta" w:date="2023-05-02T00:43:00Z"/>
          <w:sz w:val="24"/>
        </w:rPr>
      </w:pPr>
      <m:oMathPara>
        <m:oMath>
          <m:sSub>
            <m:sSubPr>
              <m:ctrlPr>
                <w:ins w:id="1020" w:author="Raymond Sidharta" w:date="2023-05-02T00:47:00Z">
                  <w:rPr>
                    <w:rFonts w:ascii="Cambria Math" w:hAnsi="Cambria Math"/>
                    <w:i/>
                    <w:sz w:val="24"/>
                  </w:rPr>
                </w:ins>
              </m:ctrlPr>
            </m:sSubPr>
            <m:e>
              <m:r>
                <w:ins w:id="1021" w:author="Raymond Sidharta" w:date="2023-05-02T00:47:00Z">
                  <w:rPr>
                    <w:rFonts w:ascii="Cambria Math" w:hAnsi="Cambria Math"/>
                    <w:sz w:val="24"/>
                  </w:rPr>
                  <m:t>(A')</m:t>
                </w:ins>
              </m:r>
            </m:e>
            <m:sub>
              <m:r>
                <w:ins w:id="1022" w:author="Raymond Sidharta" w:date="2023-05-02T00:47:00Z">
                  <w:rPr>
                    <w:rFonts w:ascii="Cambria Math" w:hAnsi="Cambria Math"/>
                    <w:sz w:val="24"/>
                  </w:rPr>
                  <m:t>ij</m:t>
                </w:ins>
              </m:r>
            </m:sub>
          </m:sSub>
          <m:r>
            <w:ins w:id="1023" w:author="Raymond Sidharta" w:date="2023-05-02T00:48:00Z">
              <w:rPr>
                <w:rFonts w:ascii="Cambria Math" w:hAnsi="Cambria Math"/>
                <w:sz w:val="24"/>
              </w:rPr>
              <m:t xml:space="preserve">= </m:t>
            </w:ins>
          </m:r>
          <m:d>
            <m:dPr>
              <m:begChr m:val="⌊"/>
              <m:endChr m:val=""/>
              <m:ctrlPr>
                <w:ins w:id="1024" w:author="Raymond Sidharta" w:date="2023-05-02T00:49:00Z">
                  <w:rPr>
                    <w:rFonts w:ascii="Cambria Math" w:hAnsi="Cambria Math"/>
                    <w:i/>
                    <w:sz w:val="24"/>
                  </w:rPr>
                </w:ins>
              </m:ctrlPr>
            </m:dPr>
            <m:e>
              <m:d>
                <m:dPr>
                  <m:begChr m:val=""/>
                  <m:endChr m:val="⌋"/>
                  <m:ctrlPr>
                    <w:ins w:id="1025" w:author="Raymond Sidharta" w:date="2023-05-02T00:49:00Z">
                      <w:rPr>
                        <w:rFonts w:ascii="Cambria Math" w:hAnsi="Cambria Math"/>
                        <w:i/>
                        <w:sz w:val="24"/>
                      </w:rPr>
                    </w:ins>
                  </m:ctrlPr>
                </m:dPr>
                <m:e>
                  <m:sSub>
                    <m:sSubPr>
                      <m:ctrlPr>
                        <w:ins w:id="1026" w:author="Raymond Sidharta" w:date="2023-05-02T00:49:00Z">
                          <w:rPr>
                            <w:rFonts w:ascii="Cambria Math" w:hAnsi="Cambria Math"/>
                            <w:i/>
                            <w:sz w:val="24"/>
                          </w:rPr>
                        </w:ins>
                      </m:ctrlPr>
                    </m:sSubPr>
                    <m:e>
                      <m:r>
                        <w:ins w:id="1027" w:author="Raymond Sidharta" w:date="2023-05-02T00:49:00Z">
                          <w:rPr>
                            <w:rFonts w:ascii="Cambria Math" w:hAnsi="Cambria Math"/>
                            <w:sz w:val="24"/>
                          </w:rPr>
                          <m:t>(A)</m:t>
                        </w:ins>
                      </m:r>
                    </m:e>
                    <m:sub>
                      <m:r>
                        <w:ins w:id="1028" w:author="Raymond Sidharta" w:date="2023-05-02T00:49:00Z">
                          <w:rPr>
                            <w:rFonts w:ascii="Cambria Math" w:hAnsi="Cambria Math"/>
                            <w:sz w:val="24"/>
                          </w:rPr>
                          <m:t>ij</m:t>
                        </w:ins>
                      </m:r>
                    </m:sub>
                  </m:sSub>
                  <m:sSub>
                    <m:sSubPr>
                      <m:ctrlPr>
                        <w:ins w:id="1029" w:author="Raymond Sidharta" w:date="2023-05-02T00:49:00Z">
                          <w:rPr>
                            <w:rFonts w:ascii="Cambria Math" w:hAnsi="Cambria Math"/>
                            <w:i/>
                            <w:sz w:val="24"/>
                          </w:rPr>
                        </w:ins>
                      </m:ctrlPr>
                    </m:sSubPr>
                    <m:e>
                      <m:r>
                        <w:ins w:id="1030" w:author="Raymond Sidharta" w:date="2023-05-02T00:49:00Z">
                          <w:rPr>
                            <w:rFonts w:ascii="Cambria Math" w:hAnsi="Cambria Math"/>
                            <w:sz w:val="24"/>
                          </w:rPr>
                          <m:t>/(Q)</m:t>
                        </w:ins>
                      </m:r>
                    </m:e>
                    <m:sub>
                      <m:r>
                        <w:ins w:id="1031" w:author="Raymond Sidharta" w:date="2023-05-02T00:49:00Z">
                          <w:rPr>
                            <w:rFonts w:ascii="Cambria Math" w:hAnsi="Cambria Math"/>
                            <w:sz w:val="24"/>
                          </w:rPr>
                          <m:t>ij</m:t>
                        </w:ins>
                      </m:r>
                    </m:sub>
                  </m:sSub>
                </m:e>
              </m:d>
            </m:e>
          </m:d>
          <m:r>
            <w:ins w:id="1032" w:author="Raymond Sidharta" w:date="2023-05-02T00:49:00Z">
              <w:rPr>
                <w:rFonts w:ascii="Cambria Math" w:hAnsi="Cambria Math"/>
                <w:sz w:val="24"/>
              </w:rPr>
              <m:t>, Q is quantization table</m:t>
            </w:ins>
          </m:r>
        </m:oMath>
      </m:oMathPara>
    </w:p>
    <w:p w:rsidR="006004E1" w:rsidRDefault="000F5345" w:rsidP="00815B52">
      <w:pPr>
        <w:numPr>
          <w:numberingChange w:id="1033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1034" w:author="Raymond Sidharta" w:date="2023-05-02T00:51:00Z">
        <w:r>
          <w:rPr>
            <w:noProof/>
          </w:rPr>
          <w:lastRenderedPageBreak/>
          <w:drawing>
            <wp:inline distT="0" distB="0" distL="0" distR="0">
              <wp:extent cx="4691270" cy="1287291"/>
              <wp:effectExtent l="0" t="0" r="0" b="8255"/>
              <wp:docPr id="14" name="Picture 14" descr="Quantization Matrix - an overview | ScienceDirect Topics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1" descr="Quantization Matrix - an overview | ScienceDirect Topics"/>
                      <pic:cNvPicPr>
                        <a:picLocks noChangeAspect="1" noChangeArrowheads="1"/>
                      </pic:cNvPicPr>
                    </pic:nvPicPr>
                    <pic:blipFill>
                      <a:blip r:embed="rId1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702857" cy="12904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ins>
    </w:p>
    <w:p w:rsidR="00F81DE0" w:rsidRDefault="00F81DE0">
      <w:pPr>
        <w:numPr>
          <w:numberingChange w:id="1035" w:author="junx" w:date="2009-03-23T16:52:00Z" w:original="（%2:1:0:）"/>
        </w:numPr>
        <w:tabs>
          <w:tab w:val="left" w:pos="1530"/>
        </w:tabs>
        <w:ind w:left="1526"/>
        <w:rPr>
          <w:sz w:val="14"/>
          <w:szCs w:val="14"/>
        </w:rPr>
        <w:pPrChange w:id="1036" w:author="Raymond Sidharta" w:date="2023-05-02T00:5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037" w:author="Raymond Sidharta" w:date="2023-05-02T00:51:00Z">
        <w:r>
          <w:rPr>
            <w:sz w:val="14"/>
            <w:szCs w:val="14"/>
          </w:rPr>
          <w:t xml:space="preserve">Left: </w:t>
        </w:r>
      </w:ins>
      <w:ins w:id="1038" w:author="Raymond Sidharta" w:date="2023-05-02T00:53:00Z">
        <w:r w:rsidR="00B35171">
          <w:rPr>
            <w:sz w:val="14"/>
            <w:szCs w:val="14"/>
          </w:rPr>
          <w:t xml:space="preserve">JPEG </w:t>
        </w:r>
      </w:ins>
      <w:ins w:id="1039" w:author="Raymond Sidharta" w:date="2023-05-02T00:51:00Z">
        <w:r>
          <w:rPr>
            <w:sz w:val="14"/>
            <w:szCs w:val="14"/>
          </w:rPr>
          <w:t xml:space="preserve">luminance quantization table; </w:t>
        </w:r>
      </w:ins>
      <w:ins w:id="1040" w:author="Raymond Sidharta" w:date="2023-05-02T00:52:00Z">
        <w:r>
          <w:rPr>
            <w:sz w:val="14"/>
            <w:szCs w:val="14"/>
          </w:rPr>
          <w:t xml:space="preserve">right: </w:t>
        </w:r>
      </w:ins>
      <w:ins w:id="1041" w:author="Raymond Sidharta" w:date="2023-05-02T00:53:00Z">
        <w:r w:rsidR="00B35171">
          <w:rPr>
            <w:sz w:val="14"/>
            <w:szCs w:val="14"/>
          </w:rPr>
          <w:t xml:space="preserve">JPEG </w:t>
        </w:r>
      </w:ins>
      <w:ins w:id="1042" w:author="Raymond Sidharta" w:date="2023-05-02T00:52:00Z">
        <w:r>
          <w:rPr>
            <w:sz w:val="14"/>
            <w:szCs w:val="14"/>
          </w:rPr>
          <w:t>chrominance quantization table</w:t>
        </w:r>
      </w:ins>
    </w:p>
    <w:p w:rsidR="00F81DE0" w:rsidRPr="00F81DE0" w:rsidRDefault="00F81DE0">
      <w:pPr>
        <w:numPr>
          <w:numberingChange w:id="1043" w:author="junx" w:date="2009-03-23T16:52:00Z" w:original="（%2:1:0:）"/>
        </w:numPr>
        <w:tabs>
          <w:tab w:val="left" w:pos="1530"/>
        </w:tabs>
        <w:ind w:left="1526"/>
        <w:rPr>
          <w:sz w:val="14"/>
          <w:szCs w:val="14"/>
          <w:rPrChange w:id="1044" w:author="Raymond Sidharta" w:date="2023-05-02T00:51:00Z">
            <w:rPr>
              <w:sz w:val="24"/>
            </w:rPr>
          </w:rPrChange>
        </w:rPr>
        <w:pPrChange w:id="1045" w:author="Raymond Sidharta" w:date="2023-05-02T00:5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046" w:author="Raymond Sidharta" w:date="2023-05-02T00:52:00Z">
        <w:r>
          <w:rPr>
            <w:sz w:val="14"/>
            <w:szCs w:val="14"/>
          </w:rPr>
          <w:t xml:space="preserve">Source: </w:t>
        </w:r>
        <w:r w:rsidRPr="00F81DE0">
          <w:rPr>
            <w:i/>
            <w:iCs/>
            <w:sz w:val="14"/>
            <w:szCs w:val="14"/>
            <w:rPrChange w:id="1047" w:author="Raymond Sidharta" w:date="2023-05-02T00:52:00Z">
              <w:rPr>
                <w:sz w:val="14"/>
                <w:szCs w:val="14"/>
              </w:rPr>
            </w:rPrChange>
          </w:rPr>
          <w:t>https://www.sciencedirect.com/topics/computer-science/quantization-matrix</w:t>
        </w:r>
      </w:ins>
    </w:p>
    <w:p w:rsidR="00F81DE0" w:rsidRDefault="0078083E" w:rsidP="00815B52">
      <w:pPr>
        <w:numPr>
          <w:numberingChange w:id="1048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1049" w:author="Raymond Sidharta" w:date="2023-05-02T00:53:00Z">
        <w:r>
          <w:rPr>
            <w:sz w:val="24"/>
          </w:rPr>
          <w:t>Notice that at bottom righ</w:t>
        </w:r>
      </w:ins>
      <w:ins w:id="1050" w:author="Raymond Sidharta" w:date="2023-05-02T00:54:00Z">
        <w:r>
          <w:rPr>
            <w:sz w:val="24"/>
          </w:rPr>
          <w:t>t of our quantization table we could see the values is much bigger than those in top left.</w:t>
        </w:r>
        <w:r w:rsidR="00246AE6">
          <w:rPr>
            <w:sz w:val="24"/>
          </w:rPr>
          <w:t xml:space="preserve"> This because the high frequency represented in b</w:t>
        </w:r>
      </w:ins>
      <w:ins w:id="1051" w:author="Raymond Sidharta" w:date="2023-05-02T00:55:00Z">
        <w:r w:rsidR="00246AE6">
          <w:rPr>
            <w:sz w:val="24"/>
          </w:rPr>
          <w:t>ottom right section of our block. By divide those values in bottom right with bigge</w:t>
        </w:r>
      </w:ins>
      <w:ins w:id="1052" w:author="Raymond Sidharta" w:date="2023-05-02T00:57:00Z">
        <w:r w:rsidR="00A62CC1">
          <w:rPr>
            <w:sz w:val="24"/>
          </w:rPr>
          <w:t>r</w:t>
        </w:r>
      </w:ins>
      <w:ins w:id="1053" w:author="Raymond Sidharta" w:date="2023-05-02T00:55:00Z">
        <w:r w:rsidR="00246AE6">
          <w:rPr>
            <w:sz w:val="24"/>
          </w:rPr>
          <w:t>, we</w:t>
        </w:r>
        <w:r w:rsidR="00910762">
          <w:rPr>
            <w:sz w:val="24"/>
          </w:rPr>
          <w:t xml:space="preserve"> </w:t>
        </w:r>
      </w:ins>
      <w:ins w:id="1054" w:author="Raymond Sidharta" w:date="2023-05-02T00:57:00Z">
        <w:r w:rsidR="00910762">
          <w:rPr>
            <w:sz w:val="24"/>
          </w:rPr>
          <w:t>ensure to get resulting matrix to have those values close to zero</w:t>
        </w:r>
      </w:ins>
      <w:ins w:id="1055" w:author="Raymond Sidharta" w:date="2023-05-02T00:58:00Z">
        <w:r w:rsidR="00A62CC1">
          <w:rPr>
            <w:sz w:val="24"/>
          </w:rPr>
          <w:t xml:space="preserve">, and round it by floor function to zero. </w:t>
        </w:r>
        <w:r w:rsidR="007A0023">
          <w:rPr>
            <w:sz w:val="24"/>
          </w:rPr>
          <w:t>Th</w:t>
        </w:r>
      </w:ins>
      <w:ins w:id="1056" w:author="Raymond Sidharta" w:date="2023-05-02T01:04:00Z">
        <w:r w:rsidR="006572D2">
          <w:rPr>
            <w:sz w:val="24"/>
          </w:rPr>
          <w:t>ese</w:t>
        </w:r>
      </w:ins>
      <w:ins w:id="1057" w:author="Raymond Sidharta" w:date="2023-05-02T00:58:00Z">
        <w:r w:rsidR="007A0023">
          <w:rPr>
            <w:sz w:val="24"/>
          </w:rPr>
          <w:t xml:space="preserve"> zeros further will be compressed by lossless compression.</w:t>
        </w:r>
      </w:ins>
      <w:ins w:id="1058" w:author="Raymond Sidharta" w:date="2023-05-02T01:05:00Z">
        <w:r w:rsidR="00EC5C92">
          <w:rPr>
            <w:sz w:val="24"/>
          </w:rPr>
          <w:t xml:space="preserve"> The chrominance quantization table also gives more penalt</w:t>
        </w:r>
      </w:ins>
      <w:ins w:id="1059" w:author="Raymond Sidharta" w:date="2023-05-02T01:06:00Z">
        <w:r w:rsidR="00EC5C92">
          <w:rPr>
            <w:sz w:val="24"/>
          </w:rPr>
          <w:t>ies for high frequency data, because if high frequency data is not important in luminance component, it should even less important for chrominance.</w:t>
        </w:r>
      </w:ins>
    </w:p>
    <w:p w:rsidR="00ED47BC" w:rsidRDefault="00ED47BC">
      <w:pPr>
        <w:numPr>
          <w:numberingChange w:id="1060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  <w:pPrChange w:id="1061" w:author="Raymond Sidharta" w:date="2023-05-02T00:43:00Z">
          <w:pPr>
            <w:numPr>
              <w:ilvl w:val="2"/>
              <w:numId w:val="1"/>
            </w:numPr>
            <w:spacing w:line="300" w:lineRule="auto"/>
            <w:ind w:left="1224" w:hanging="414"/>
          </w:pPr>
        </w:pPrChange>
      </w:pPr>
    </w:p>
    <w:p w:rsidR="0093415D" w:rsidRDefault="0093415D">
      <w:pPr>
        <w:numPr>
          <w:ilvl w:val="2"/>
          <w:numId w:val="1"/>
          <w:numberingChange w:id="1062" w:author="junx" w:date="2009-03-23T16:52:00Z" w:original="（%2:1:0:）"/>
        </w:numPr>
        <w:tabs>
          <w:tab w:val="left" w:pos="1530"/>
        </w:tabs>
        <w:spacing w:line="300" w:lineRule="auto"/>
        <w:ind w:hanging="414"/>
        <w:rPr>
          <w:sz w:val="24"/>
        </w:rPr>
      </w:pPr>
      <w:ins w:id="1063" w:author="Raymond Sidharta" w:date="2023-05-01T23:01:00Z">
        <w:r>
          <w:rPr>
            <w:sz w:val="24"/>
          </w:rPr>
          <w:t>Different Pulse Code Modulation (DPCM) on DC Coefficients</w:t>
        </w:r>
      </w:ins>
    </w:p>
    <w:p w:rsidR="00AF6964" w:rsidRDefault="00B1321A" w:rsidP="00B1321A">
      <w:pPr>
        <w:numPr>
          <w:numberingChange w:id="1064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1065" w:author="Raymond Sidharta" w:date="2023-05-02T10:27:00Z"/>
          <w:sz w:val="24"/>
        </w:rPr>
      </w:pPr>
      <w:ins w:id="1066" w:author="Raymond Sidharta" w:date="2023-05-02T10:17:00Z">
        <w:r>
          <w:rPr>
            <w:sz w:val="24"/>
          </w:rPr>
          <w:t>DC coefficient appear on top left of block</w:t>
        </w:r>
        <w:r w:rsidR="00107767">
          <w:rPr>
            <w:sz w:val="24"/>
          </w:rPr>
          <w:t xml:space="preserve">, which is </w:t>
        </w:r>
        <w:r w:rsidR="00107767" w:rsidRPr="009B5D4B">
          <w:rPr>
            <w:i/>
            <w:iCs/>
            <w:sz w:val="24"/>
            <w:rPrChange w:id="1067" w:author="Raymond Sidharta" w:date="2023-05-02T10:26:00Z">
              <w:rPr>
                <w:sz w:val="24"/>
              </w:rPr>
            </w:rPrChange>
          </w:rPr>
          <w:t>F(0,0)</w:t>
        </w:r>
      </w:ins>
      <w:ins w:id="1068" w:author="Raymond Sidharta" w:date="2023-05-02T10:27:00Z">
        <w:r w:rsidR="00ED420A">
          <w:rPr>
            <w:sz w:val="24"/>
          </w:rPr>
          <w:t xml:space="preserve">, so </w:t>
        </w:r>
      </w:ins>
      <w:ins w:id="1069" w:author="Raymond Sidharta" w:date="2023-05-02T10:28:00Z">
        <w:r w:rsidR="00ED420A">
          <w:rPr>
            <w:sz w:val="24"/>
          </w:rPr>
          <w:t>each block only has one</w:t>
        </w:r>
      </w:ins>
      <w:ins w:id="1070" w:author="Raymond Sidharta" w:date="2023-05-02T10:17:00Z">
        <w:r w:rsidR="00107767">
          <w:rPr>
            <w:sz w:val="24"/>
          </w:rPr>
          <w:t xml:space="preserve">. </w:t>
        </w:r>
      </w:ins>
      <w:ins w:id="1071" w:author="Raymond Sidharta" w:date="2023-05-02T10:19:00Z">
        <w:r w:rsidR="00C36EF4">
          <w:rPr>
            <w:sz w:val="24"/>
          </w:rPr>
          <w:t xml:space="preserve">In </w:t>
        </w:r>
        <w:r w:rsidR="00C36EF4" w:rsidRPr="009B5D4B">
          <w:rPr>
            <w:i/>
            <w:iCs/>
            <w:sz w:val="24"/>
            <w:rPrChange w:id="1072" w:author="Raymond Sidharta" w:date="2023-05-02T10:26:00Z">
              <w:rPr>
                <w:sz w:val="24"/>
              </w:rPr>
            </w:rPrChange>
          </w:rPr>
          <w:t>F(0,0)</w:t>
        </w:r>
        <w:r w:rsidR="00C36EF4">
          <w:rPr>
            <w:sz w:val="24"/>
          </w:rPr>
          <w:t xml:space="preserve"> </w:t>
        </w:r>
        <w:r w:rsidR="00A22EB4">
          <w:rPr>
            <w:sz w:val="24"/>
          </w:rPr>
          <w:t>all cosine values are 1, so it actually represent</w:t>
        </w:r>
      </w:ins>
      <w:ins w:id="1073" w:author="Raymond Sidharta" w:date="2023-05-02T10:20:00Z">
        <w:r w:rsidR="00A22EB4">
          <w:rPr>
            <w:sz w:val="24"/>
          </w:rPr>
          <w:t xml:space="preserve"> (or proportional) to the average of entire </w:t>
        </w:r>
      </w:ins>
      <w:ins w:id="1074" w:author="Raymond Sidharta" w:date="2023-05-02T10:21:00Z">
        <w:r w:rsidR="00A22EB4">
          <w:rPr>
            <w:sz w:val="24"/>
          </w:rPr>
          <w:t>block values.</w:t>
        </w:r>
      </w:ins>
    </w:p>
    <w:p w:rsidR="003133FB" w:rsidRDefault="00AF6964" w:rsidP="00B1321A">
      <w:pPr>
        <w:numPr>
          <w:numberingChange w:id="1075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1076" w:author="Raymond Sidharta" w:date="2023-05-02T10:31:00Z"/>
          <w:sz w:val="24"/>
        </w:rPr>
      </w:pPr>
      <w:ins w:id="1077" w:author="Raymond Sidharta" w:date="2023-05-02T10:27:00Z">
        <w:r>
          <w:rPr>
            <w:sz w:val="24"/>
          </w:rPr>
          <w:t>DC coefficient usually the biggest among other</w:t>
        </w:r>
      </w:ins>
      <w:ins w:id="1078" w:author="Raymond Sidharta" w:date="2023-05-02T10:29:00Z">
        <w:r w:rsidR="00B97397">
          <w:rPr>
            <w:sz w:val="24"/>
          </w:rPr>
          <w:t xml:space="preserve"> AC coefficients</w:t>
        </w:r>
      </w:ins>
      <w:ins w:id="1079" w:author="Raymond Sidharta" w:date="2023-05-02T10:27:00Z">
        <w:r>
          <w:rPr>
            <w:sz w:val="24"/>
          </w:rPr>
          <w:t>,</w:t>
        </w:r>
      </w:ins>
      <w:ins w:id="1080" w:author="Raymond Sidharta" w:date="2023-05-02T10:28:00Z">
        <w:r w:rsidR="00E823D8">
          <w:rPr>
            <w:sz w:val="24"/>
          </w:rPr>
          <w:t xml:space="preserve"> hence </w:t>
        </w:r>
      </w:ins>
      <w:ins w:id="1081" w:author="Raymond Sidharta" w:date="2023-05-02T10:29:00Z">
        <w:r w:rsidR="00B97397">
          <w:rPr>
            <w:sz w:val="24"/>
          </w:rPr>
          <w:t>is</w:t>
        </w:r>
      </w:ins>
      <w:ins w:id="1082" w:author="Raymond Sidharta" w:date="2023-05-02T10:28:00Z">
        <w:r w:rsidR="00E823D8">
          <w:rPr>
            <w:sz w:val="24"/>
          </w:rPr>
          <w:t xml:space="preserve"> coded separately from </w:t>
        </w:r>
      </w:ins>
      <w:ins w:id="1083" w:author="Raymond Sidharta" w:date="2023-05-02T10:29:00Z">
        <w:r w:rsidR="00E823D8">
          <w:rPr>
            <w:sz w:val="24"/>
          </w:rPr>
          <w:t>AC.</w:t>
        </w:r>
      </w:ins>
    </w:p>
    <w:p w:rsidR="00D220D5" w:rsidRDefault="003133FB" w:rsidP="00B1321A">
      <w:pPr>
        <w:numPr>
          <w:numberingChange w:id="1084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1085" w:author="Raymond Sidharta" w:date="2023-05-02T10:31:00Z">
        <w:r>
          <w:rPr>
            <w:sz w:val="24"/>
          </w:rPr>
          <w:t>Sup</w:t>
        </w:r>
      </w:ins>
      <w:ins w:id="1086" w:author="Raymond Sidharta" w:date="2023-05-02T10:32:00Z">
        <w:r>
          <w:rPr>
            <w:sz w:val="24"/>
          </w:rPr>
          <w:t xml:space="preserve">pose </w:t>
        </w:r>
        <w:r w:rsidRPr="003133FB">
          <w:rPr>
            <w:sz w:val="24"/>
          </w:rPr>
          <w:t xml:space="preserve">we have 5 DC coeffs from 5 different blocks: </w:t>
        </w:r>
        <w:r w:rsidRPr="003133FB">
          <w:rPr>
            <w:i/>
            <w:iCs/>
            <w:sz w:val="24"/>
            <w:rPrChange w:id="1087" w:author="Raymond Sidharta" w:date="2023-05-02T10:32:00Z">
              <w:rPr>
                <w:sz w:val="24"/>
              </w:rPr>
            </w:rPrChange>
          </w:rPr>
          <w:t>DC</w:t>
        </w:r>
        <w:r w:rsidRPr="003133FB">
          <w:rPr>
            <w:i/>
            <w:iCs/>
            <w:sz w:val="24"/>
            <w:vertAlign w:val="subscript"/>
            <w:rPrChange w:id="1088" w:author="Raymond Sidharta" w:date="2023-05-02T10:32:00Z">
              <w:rPr>
                <w:sz w:val="24"/>
              </w:rPr>
            </w:rPrChange>
          </w:rPr>
          <w:t>1</w:t>
        </w:r>
        <w:r w:rsidRPr="003133FB">
          <w:rPr>
            <w:i/>
            <w:iCs/>
            <w:sz w:val="24"/>
            <w:rPrChange w:id="1089" w:author="Raymond Sidharta" w:date="2023-05-02T10:32:00Z">
              <w:rPr>
                <w:sz w:val="24"/>
              </w:rPr>
            </w:rPrChange>
          </w:rPr>
          <w:t>, DC</w:t>
        </w:r>
        <w:r w:rsidRPr="003133FB">
          <w:rPr>
            <w:i/>
            <w:iCs/>
            <w:sz w:val="24"/>
            <w:vertAlign w:val="subscript"/>
            <w:rPrChange w:id="1090" w:author="Raymond Sidharta" w:date="2023-05-02T10:32:00Z">
              <w:rPr>
                <w:sz w:val="24"/>
              </w:rPr>
            </w:rPrChange>
          </w:rPr>
          <w:t>2</w:t>
        </w:r>
        <w:r w:rsidRPr="003133FB">
          <w:rPr>
            <w:i/>
            <w:iCs/>
            <w:sz w:val="24"/>
            <w:rPrChange w:id="1091" w:author="Raymond Sidharta" w:date="2023-05-02T10:32:00Z">
              <w:rPr>
                <w:sz w:val="24"/>
              </w:rPr>
            </w:rPrChange>
          </w:rPr>
          <w:t>, DC</w:t>
        </w:r>
        <w:r w:rsidRPr="003133FB">
          <w:rPr>
            <w:i/>
            <w:iCs/>
            <w:sz w:val="24"/>
            <w:vertAlign w:val="subscript"/>
            <w:rPrChange w:id="1092" w:author="Raymond Sidharta" w:date="2023-05-02T10:32:00Z">
              <w:rPr>
                <w:sz w:val="24"/>
              </w:rPr>
            </w:rPrChange>
          </w:rPr>
          <w:t>3</w:t>
        </w:r>
        <w:r w:rsidRPr="003133FB">
          <w:rPr>
            <w:i/>
            <w:iCs/>
            <w:sz w:val="24"/>
            <w:rPrChange w:id="1093" w:author="Raymond Sidharta" w:date="2023-05-02T10:32:00Z">
              <w:rPr>
                <w:sz w:val="24"/>
              </w:rPr>
            </w:rPrChange>
          </w:rPr>
          <w:t>, DC</w:t>
        </w:r>
        <w:r w:rsidRPr="003133FB">
          <w:rPr>
            <w:i/>
            <w:iCs/>
            <w:sz w:val="24"/>
            <w:vertAlign w:val="subscript"/>
            <w:rPrChange w:id="1094" w:author="Raymond Sidharta" w:date="2023-05-02T10:32:00Z">
              <w:rPr>
                <w:sz w:val="24"/>
              </w:rPr>
            </w:rPrChange>
          </w:rPr>
          <w:t>4</w:t>
        </w:r>
        <w:r w:rsidRPr="003133FB">
          <w:rPr>
            <w:i/>
            <w:iCs/>
            <w:sz w:val="24"/>
            <w:rPrChange w:id="1095" w:author="Raymond Sidharta" w:date="2023-05-02T10:32:00Z">
              <w:rPr>
                <w:sz w:val="24"/>
              </w:rPr>
            </w:rPrChange>
          </w:rPr>
          <w:t>, DC</w:t>
        </w:r>
        <w:r w:rsidRPr="003133FB">
          <w:rPr>
            <w:i/>
            <w:iCs/>
            <w:sz w:val="24"/>
            <w:vertAlign w:val="subscript"/>
            <w:rPrChange w:id="1096" w:author="Raymond Sidharta" w:date="2023-05-02T10:32:00Z">
              <w:rPr>
                <w:sz w:val="24"/>
              </w:rPr>
            </w:rPrChange>
          </w:rPr>
          <w:t>5</w:t>
        </w:r>
        <w:r>
          <w:rPr>
            <w:sz w:val="24"/>
          </w:rPr>
          <w:t>.</w:t>
        </w:r>
        <w:r w:rsidR="00953F97">
          <w:rPr>
            <w:sz w:val="24"/>
          </w:rPr>
          <w:t xml:space="preserve"> The idea </w:t>
        </w:r>
      </w:ins>
      <w:ins w:id="1097" w:author="Raymond Sidharta" w:date="2023-05-02T10:33:00Z">
        <w:r w:rsidR="00953F97">
          <w:rPr>
            <w:sz w:val="24"/>
          </w:rPr>
          <w:t xml:space="preserve">of DPCM is to create a list which contains </w:t>
        </w:r>
      </w:ins>
      <w:ins w:id="1098" w:author="Raymond Sidharta" w:date="2023-05-02T10:34:00Z">
        <w:r w:rsidR="00953F97" w:rsidRPr="00953F97">
          <w:rPr>
            <w:i/>
            <w:iCs/>
            <w:sz w:val="24"/>
            <w:rPrChange w:id="1099" w:author="Raymond Sidharta" w:date="2023-05-02T10:35:00Z">
              <w:rPr>
                <w:sz w:val="24"/>
              </w:rPr>
            </w:rPrChange>
          </w:rPr>
          <w:t>dc</w:t>
        </w:r>
        <w:r w:rsidR="00953F97" w:rsidRPr="00953F97">
          <w:rPr>
            <w:i/>
            <w:iCs/>
            <w:sz w:val="24"/>
            <w:vertAlign w:val="subscript"/>
            <w:rPrChange w:id="1100" w:author="Raymond Sidharta" w:date="2023-05-02T10:35:00Z">
              <w:rPr>
                <w:sz w:val="24"/>
                <w:vertAlign w:val="subscript"/>
              </w:rPr>
            </w:rPrChange>
          </w:rPr>
          <w:t>i</w:t>
        </w:r>
        <w:r w:rsidR="00953F97" w:rsidRPr="00953F97">
          <w:rPr>
            <w:i/>
            <w:iCs/>
            <w:sz w:val="24"/>
            <w:rPrChange w:id="1101" w:author="Raymond Sidharta" w:date="2023-05-02T10:35:00Z">
              <w:rPr>
                <w:sz w:val="24"/>
              </w:rPr>
            </w:rPrChange>
          </w:rPr>
          <w:t xml:space="preserve"> = DC</w:t>
        </w:r>
        <w:r w:rsidR="00953F97" w:rsidRPr="00953F97">
          <w:rPr>
            <w:i/>
            <w:iCs/>
            <w:sz w:val="24"/>
            <w:vertAlign w:val="subscript"/>
            <w:rPrChange w:id="1102" w:author="Raymond Sidharta" w:date="2023-05-02T10:35:00Z">
              <w:rPr>
                <w:sz w:val="24"/>
                <w:vertAlign w:val="subscript"/>
              </w:rPr>
            </w:rPrChange>
          </w:rPr>
          <w:t>i+1</w:t>
        </w:r>
        <w:r w:rsidR="00953F97" w:rsidRPr="00953F97">
          <w:rPr>
            <w:i/>
            <w:iCs/>
            <w:sz w:val="24"/>
            <w:rPrChange w:id="1103" w:author="Raymond Sidharta" w:date="2023-05-02T10:35:00Z">
              <w:rPr>
                <w:sz w:val="24"/>
              </w:rPr>
            </w:rPrChange>
          </w:rPr>
          <w:t xml:space="preserve"> – DC</w:t>
        </w:r>
        <w:r w:rsidR="00953F97" w:rsidRPr="00953F97">
          <w:rPr>
            <w:i/>
            <w:iCs/>
            <w:sz w:val="24"/>
            <w:vertAlign w:val="subscript"/>
            <w:rPrChange w:id="1104" w:author="Raymond Sidharta" w:date="2023-05-02T10:35:00Z">
              <w:rPr>
                <w:sz w:val="24"/>
                <w:vertAlign w:val="subscript"/>
              </w:rPr>
            </w:rPrChange>
          </w:rPr>
          <w:t>i</w:t>
        </w:r>
        <w:r w:rsidR="00953F97">
          <w:rPr>
            <w:sz w:val="24"/>
          </w:rPr>
          <w:t xml:space="preserve">, </w:t>
        </w:r>
        <w:r w:rsidR="00953F97" w:rsidRPr="00953F97">
          <w:rPr>
            <w:i/>
            <w:iCs/>
            <w:sz w:val="24"/>
            <w:rPrChange w:id="1105" w:author="Raymond Sidharta" w:date="2023-05-02T10:35:00Z">
              <w:rPr>
                <w:sz w:val="24"/>
              </w:rPr>
            </w:rPrChange>
          </w:rPr>
          <w:t>dc</w:t>
        </w:r>
        <w:r w:rsidR="00953F97" w:rsidRPr="00953F97">
          <w:rPr>
            <w:i/>
            <w:iCs/>
            <w:sz w:val="24"/>
            <w:vertAlign w:val="subscript"/>
            <w:rPrChange w:id="1106" w:author="Raymond Sidharta" w:date="2023-05-02T10:35:00Z">
              <w:rPr>
                <w:sz w:val="24"/>
                <w:vertAlign w:val="subscript"/>
              </w:rPr>
            </w:rPrChange>
          </w:rPr>
          <w:t>0</w:t>
        </w:r>
        <w:r w:rsidR="00953F97" w:rsidRPr="00953F97">
          <w:rPr>
            <w:i/>
            <w:iCs/>
            <w:sz w:val="24"/>
            <w:rPrChange w:id="1107" w:author="Raymond Sidharta" w:date="2023-05-02T10:35:00Z">
              <w:rPr>
                <w:sz w:val="24"/>
              </w:rPr>
            </w:rPrChange>
          </w:rPr>
          <w:t xml:space="preserve"> = DC</w:t>
        </w:r>
        <w:r w:rsidR="00953F97" w:rsidRPr="00953F97">
          <w:rPr>
            <w:i/>
            <w:iCs/>
            <w:sz w:val="24"/>
            <w:vertAlign w:val="subscript"/>
            <w:rPrChange w:id="1108" w:author="Raymond Sidharta" w:date="2023-05-02T10:35:00Z">
              <w:rPr>
                <w:sz w:val="24"/>
                <w:vertAlign w:val="subscript"/>
              </w:rPr>
            </w:rPrChange>
          </w:rPr>
          <w:t>0</w:t>
        </w:r>
      </w:ins>
      <w:ins w:id="1109" w:author="Raymond Sidharta" w:date="2023-05-02T10:35:00Z">
        <w:r w:rsidR="00953F97">
          <w:rPr>
            <w:sz w:val="24"/>
          </w:rPr>
          <w:t>.</w:t>
        </w:r>
        <w:r w:rsidR="00BD2C49">
          <w:rPr>
            <w:sz w:val="24"/>
          </w:rPr>
          <w:t xml:space="preserve"> We shall call </w:t>
        </w:r>
        <w:r w:rsidR="00BD2C49" w:rsidRPr="00B40C87">
          <w:rPr>
            <w:i/>
            <w:iCs/>
            <w:sz w:val="24"/>
          </w:rPr>
          <w:t>dc</w:t>
        </w:r>
        <w:r w:rsidR="00BD2C49" w:rsidRPr="00B40C87">
          <w:rPr>
            <w:i/>
            <w:iCs/>
            <w:sz w:val="24"/>
            <w:vertAlign w:val="subscript"/>
          </w:rPr>
          <w:t>i</w:t>
        </w:r>
        <w:r w:rsidR="00BD2C49">
          <w:rPr>
            <w:i/>
            <w:iCs/>
            <w:sz w:val="24"/>
            <w:vertAlign w:val="subscript"/>
          </w:rPr>
          <w:t xml:space="preserve"> </w:t>
        </w:r>
      </w:ins>
      <w:ins w:id="1110" w:author="Raymond Sidharta" w:date="2023-05-02T10:36:00Z">
        <w:r w:rsidR="00BD2C49">
          <w:rPr>
            <w:sz w:val="24"/>
          </w:rPr>
          <w:t xml:space="preserve">as an amplitude </w:t>
        </w:r>
      </w:ins>
      <w:ins w:id="1111" w:author="Raymond Sidharta" w:date="2023-05-02T10:39:00Z">
        <w:r w:rsidR="00AB1164">
          <w:rPr>
            <w:sz w:val="24"/>
          </w:rPr>
          <w:t xml:space="preserve">and represented by bits (one’s complement for negative and </w:t>
        </w:r>
      </w:ins>
      <w:ins w:id="1112" w:author="Raymond Sidharta" w:date="2023-05-02T10:40:00Z">
        <w:r w:rsidR="00727A37">
          <w:rPr>
            <w:sz w:val="24"/>
          </w:rPr>
          <w:t>empty</w:t>
        </w:r>
        <w:r w:rsidR="00AB1164">
          <w:rPr>
            <w:sz w:val="24"/>
          </w:rPr>
          <w:t xml:space="preserve"> bit</w:t>
        </w:r>
        <w:r w:rsidR="00727A37">
          <w:rPr>
            <w:sz w:val="24"/>
          </w:rPr>
          <w:t xml:space="preserve"> string</w:t>
        </w:r>
        <w:r w:rsidR="00AB1164">
          <w:rPr>
            <w:sz w:val="24"/>
          </w:rPr>
          <w:t xml:space="preserve"> for 0).</w:t>
        </w:r>
        <w:r w:rsidR="000E7EA7">
          <w:rPr>
            <w:sz w:val="24"/>
          </w:rPr>
          <w:t xml:space="preserve"> Each DPCM-c</w:t>
        </w:r>
      </w:ins>
      <w:ins w:id="1113" w:author="Raymond Sidharta" w:date="2023-05-02T10:41:00Z">
        <w:r w:rsidR="000E7EA7">
          <w:rPr>
            <w:sz w:val="24"/>
          </w:rPr>
          <w:t xml:space="preserve">oded DC coefficient is represented by a pair of symbols (SIZE, AMPLITUDE), where SIZE </w:t>
        </w:r>
        <w:r w:rsidR="006D1C07">
          <w:rPr>
            <w:sz w:val="24"/>
          </w:rPr>
          <w:t>indicates how many bits are needed for representing the coefficient and AMPLITUDE contains the actual bits.</w:t>
        </w:r>
      </w:ins>
    </w:p>
    <w:p w:rsidR="00D676CB" w:rsidRDefault="00D676CB" w:rsidP="00B1321A">
      <w:pPr>
        <w:numPr>
          <w:numberingChange w:id="1114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1115" w:author="Raymond Sidharta" w:date="2023-05-02T10:42:00Z"/>
          <w:sz w:val="24"/>
        </w:rPr>
      </w:pPr>
      <w:ins w:id="1116" w:author="Raymond Sidharta" w:date="2023-05-02T10:57:00Z">
        <w:r>
          <w:rPr>
            <w:sz w:val="24"/>
          </w:rPr>
          <w:t xml:space="preserve">In JPEG implementation, SIZE is Huffman coded, that is, we assign shorter bit for </w:t>
        </w:r>
      </w:ins>
      <w:ins w:id="1117" w:author="Raymond Sidharta" w:date="2023-05-02T10:58:00Z">
        <w:r>
          <w:rPr>
            <w:sz w:val="24"/>
          </w:rPr>
          <w:t xml:space="preserve">SIZE </w:t>
        </w:r>
      </w:ins>
      <w:ins w:id="1118" w:author="Raymond Sidharta" w:date="2023-05-02T10:59:00Z">
        <w:r w:rsidR="007F4C5F">
          <w:rPr>
            <w:sz w:val="24"/>
          </w:rPr>
          <w:t>if it appeared more frequently.</w:t>
        </w:r>
        <w:r w:rsidR="00153588">
          <w:rPr>
            <w:sz w:val="24"/>
          </w:rPr>
          <w:t xml:space="preserve"> In general, smaller SIZEs occur much more often means the entropy of SIZE </w:t>
        </w:r>
      </w:ins>
      <w:ins w:id="1119" w:author="Raymond Sidharta" w:date="2023-05-02T11:00:00Z">
        <w:r w:rsidR="00153588">
          <w:rPr>
            <w:sz w:val="24"/>
          </w:rPr>
          <w:t>is low.</w:t>
        </w:r>
      </w:ins>
      <w:ins w:id="1120" w:author="Raymond Sidharta" w:date="2023-05-02T11:02:00Z">
        <w:r w:rsidR="00DE5029">
          <w:rPr>
            <w:sz w:val="24"/>
          </w:rPr>
          <w:t xml:space="preserve"> On the other hand, AMPLITUDE is not Huffman coded</w:t>
        </w:r>
        <w:r w:rsidR="00076B51">
          <w:rPr>
            <w:sz w:val="24"/>
          </w:rPr>
          <w:t>. Si</w:t>
        </w:r>
        <w:r w:rsidR="00DE5029">
          <w:rPr>
            <w:sz w:val="24"/>
          </w:rPr>
          <w:t xml:space="preserve">nce its value </w:t>
        </w:r>
        <w:r w:rsidR="00DE5029">
          <w:rPr>
            <w:sz w:val="24"/>
          </w:rPr>
          <w:lastRenderedPageBreak/>
          <w:t>can change widely</w:t>
        </w:r>
        <w:r w:rsidR="00D77C5D">
          <w:rPr>
            <w:sz w:val="24"/>
          </w:rPr>
          <w:t xml:space="preserve"> (high entropy), </w:t>
        </w:r>
        <w:r w:rsidR="002379FE">
          <w:rPr>
            <w:sz w:val="24"/>
          </w:rPr>
          <w:t>Huffman coding is not suitable.</w:t>
        </w:r>
      </w:ins>
    </w:p>
    <w:p w:rsidR="00D220D5" w:rsidRPr="00877667" w:rsidRDefault="00877667">
      <w:pPr>
        <w:numPr>
          <w:numberingChange w:id="1121" w:author="junx" w:date="2009-03-23T16:52:00Z" w:original="（%2:1:0:）"/>
        </w:numPr>
        <w:tabs>
          <w:tab w:val="left" w:pos="1530"/>
        </w:tabs>
        <w:ind w:left="1526"/>
        <w:rPr>
          <w:ins w:id="1122" w:author="Raymond Sidharta" w:date="2023-05-02T10:42:00Z"/>
          <w:rFonts w:ascii="Consolas" w:hAnsi="Consolas"/>
          <w:sz w:val="16"/>
          <w:szCs w:val="16"/>
          <w:rPrChange w:id="1123" w:author="Raymond Sidharta" w:date="2023-05-02T10:50:00Z">
            <w:rPr>
              <w:ins w:id="1124" w:author="Raymond Sidharta" w:date="2023-05-02T10:42:00Z"/>
              <w:sz w:val="24"/>
            </w:rPr>
          </w:rPrChange>
        </w:rPr>
        <w:pPrChange w:id="1125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126" w:author="Raymond Sidharta" w:date="2023-05-02T10:50:00Z">
        <w:r w:rsidRPr="00877667">
          <w:rPr>
            <w:rFonts w:ascii="Consolas" w:hAnsi="Consolas"/>
            <w:b/>
            <w:bCs/>
            <w:sz w:val="16"/>
            <w:szCs w:val="16"/>
            <w:rPrChange w:id="1127" w:author="Raymond Sidharta" w:date="2023-05-02T10:50:00Z">
              <w:rPr>
                <w:rFonts w:ascii="Consolas" w:hAnsi="Consolas"/>
                <w:sz w:val="16"/>
                <w:szCs w:val="16"/>
              </w:rPr>
            </w:rPrChange>
          </w:rPr>
          <w:t>p</w:t>
        </w:r>
      </w:ins>
      <w:ins w:id="1128" w:author="Raymond Sidharta" w:date="2023-05-02T10:42:00Z">
        <w:r w:rsidR="00D220D5" w:rsidRPr="00877667">
          <w:rPr>
            <w:rFonts w:ascii="Consolas" w:hAnsi="Consolas"/>
            <w:b/>
            <w:bCs/>
            <w:sz w:val="16"/>
            <w:szCs w:val="16"/>
            <w:rPrChange w:id="1129" w:author="Raymond Sidharta" w:date="2023-05-02T10:50:00Z">
              <w:rPr>
                <w:sz w:val="24"/>
              </w:rPr>
            </w:rPrChange>
          </w:rPr>
          <w:t>rocedure</w:t>
        </w:r>
        <w:r w:rsidR="00D220D5" w:rsidRPr="00877667">
          <w:rPr>
            <w:rFonts w:ascii="Consolas" w:hAnsi="Consolas"/>
            <w:sz w:val="16"/>
            <w:szCs w:val="16"/>
            <w:rPrChange w:id="1130" w:author="Raymond Sidharta" w:date="2023-05-02T10:50:00Z">
              <w:rPr>
                <w:sz w:val="24"/>
              </w:rPr>
            </w:rPrChange>
          </w:rPr>
          <w:t xml:space="preserve"> DPCM(</w:t>
        </w:r>
        <w:r w:rsidR="00D220D5" w:rsidRPr="00877667">
          <w:rPr>
            <w:rFonts w:ascii="Consolas" w:hAnsi="Consolas"/>
            <w:i/>
            <w:iCs/>
            <w:sz w:val="16"/>
            <w:szCs w:val="16"/>
            <w:rPrChange w:id="1131" w:author="Raymond Sidharta" w:date="2023-05-02T10:50:00Z">
              <w:rPr>
                <w:sz w:val="24"/>
              </w:rPr>
            </w:rPrChange>
          </w:rPr>
          <w:t>dc_coef</w:t>
        </w:r>
        <w:r w:rsidR="00D220D5" w:rsidRPr="00877667">
          <w:rPr>
            <w:rFonts w:ascii="Consolas" w:hAnsi="Consolas"/>
            <w:sz w:val="16"/>
            <w:szCs w:val="16"/>
            <w:rPrChange w:id="1132" w:author="Raymond Sidharta" w:date="2023-05-02T10:50:00Z">
              <w:rPr>
                <w:sz w:val="24"/>
              </w:rPr>
            </w:rPrChange>
          </w:rPr>
          <w:t>):</w:t>
        </w:r>
      </w:ins>
    </w:p>
    <w:p w:rsidR="000F1969" w:rsidRPr="00877667" w:rsidRDefault="00D220D5">
      <w:pPr>
        <w:numPr>
          <w:numberingChange w:id="1133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134" w:author="Raymond Sidharta" w:date="2023-05-02T10:50:00Z">
            <w:rPr>
              <w:sz w:val="24"/>
            </w:rPr>
          </w:rPrChange>
        </w:rPr>
        <w:pPrChange w:id="1135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136" w:author="Raymond Sidharta" w:date="2023-05-02T10:42:00Z">
        <w:r w:rsidRPr="00877667">
          <w:rPr>
            <w:rFonts w:ascii="Consolas" w:hAnsi="Consolas"/>
            <w:sz w:val="16"/>
            <w:szCs w:val="16"/>
            <w:rPrChange w:id="1137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138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i/>
            <w:iCs/>
            <w:sz w:val="16"/>
            <w:szCs w:val="16"/>
            <w:rPrChange w:id="1139" w:author="Raymond Sidharta" w:date="2023-05-02T10:50:00Z">
              <w:rPr>
                <w:sz w:val="24"/>
              </w:rPr>
            </w:rPrChange>
          </w:rPr>
          <w:t>dc_coef</w:t>
        </w:r>
        <w:r w:rsidRPr="00877667">
          <w:rPr>
            <w:rFonts w:ascii="Consolas" w:hAnsi="Consolas"/>
            <w:sz w:val="16"/>
            <w:szCs w:val="16"/>
            <w:rPrChange w:id="1140" w:author="Raymond Sidharta" w:date="2023-05-02T10:50:00Z">
              <w:rPr>
                <w:sz w:val="24"/>
              </w:rPr>
            </w:rPrChange>
          </w:rPr>
          <w:t xml:space="preserve"> is list, consists dc values of all blocks</w:t>
        </w:r>
        <w:r w:rsidR="000F1969" w:rsidRPr="00877667">
          <w:rPr>
            <w:rFonts w:ascii="Consolas" w:hAnsi="Consolas"/>
            <w:sz w:val="16"/>
            <w:szCs w:val="16"/>
            <w:rPrChange w:id="1141" w:author="Raymond Sidharta" w:date="2023-05-02T10:50:00Z">
              <w:rPr>
                <w:sz w:val="24"/>
              </w:rPr>
            </w:rPrChange>
          </w:rPr>
          <w:t xml:space="preserve"> i</w:t>
        </w:r>
      </w:ins>
      <w:ins w:id="1142" w:author="Raymond Sidharta" w:date="2023-05-02T10:43:00Z">
        <w:r w:rsidR="000F1969" w:rsidRPr="00877667">
          <w:rPr>
            <w:rFonts w:ascii="Consolas" w:hAnsi="Consolas"/>
            <w:sz w:val="16"/>
            <w:szCs w:val="16"/>
            <w:rPrChange w:id="1143" w:author="Raymond Sidharta" w:date="2023-05-02T10:50:00Z">
              <w:rPr>
                <w:sz w:val="24"/>
              </w:rPr>
            </w:rPrChange>
          </w:rPr>
          <w:t>n the image</w:t>
        </w:r>
      </w:ins>
    </w:p>
    <w:p w:rsidR="00AB730E" w:rsidRPr="00877667" w:rsidRDefault="00AB730E">
      <w:pPr>
        <w:numPr>
          <w:numberingChange w:id="1144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145" w:author="Raymond Sidharta" w:date="2023-05-02T10:50:00Z">
            <w:rPr>
              <w:sz w:val="24"/>
            </w:rPr>
          </w:rPrChange>
        </w:rPr>
        <w:pPrChange w:id="1146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147" w:author="Raymond Sidharta" w:date="2023-05-02T10:45:00Z">
        <w:r w:rsidRPr="00877667">
          <w:rPr>
            <w:rFonts w:ascii="Consolas" w:hAnsi="Consolas"/>
            <w:sz w:val="16"/>
            <w:szCs w:val="16"/>
            <w:rPrChange w:id="1148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149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i/>
            <w:iCs/>
            <w:sz w:val="16"/>
            <w:szCs w:val="16"/>
            <w:rPrChange w:id="1150" w:author="Raymond Sidharta" w:date="2023-05-02T10:50:00Z">
              <w:rPr>
                <w:sz w:val="24"/>
              </w:rPr>
            </w:rPrChange>
          </w:rPr>
          <w:t>dc_tuple</w:t>
        </w:r>
        <w:r w:rsidRPr="00877667">
          <w:rPr>
            <w:rFonts w:ascii="Consolas" w:hAnsi="Consolas"/>
            <w:sz w:val="16"/>
            <w:szCs w:val="16"/>
            <w:rPrChange w:id="1151" w:author="Raymond Sidharta" w:date="2023-05-02T10:50:00Z">
              <w:rPr>
                <w:sz w:val="24"/>
              </w:rPr>
            </w:rPrChange>
          </w:rPr>
          <w:t xml:space="preserve"> is list, will be filled by tuples of (S</w:t>
        </w:r>
      </w:ins>
      <w:ins w:id="1152" w:author="Raymond Sidharta" w:date="2023-05-02T10:46:00Z">
        <w:r w:rsidRPr="00877667">
          <w:rPr>
            <w:rFonts w:ascii="Consolas" w:hAnsi="Consolas"/>
            <w:sz w:val="16"/>
            <w:szCs w:val="16"/>
            <w:rPrChange w:id="1153" w:author="Raymond Sidharta" w:date="2023-05-02T10:50:00Z">
              <w:rPr>
                <w:sz w:val="24"/>
              </w:rPr>
            </w:rPrChange>
          </w:rPr>
          <w:t>IZE, AMPLITUDE)</w:t>
        </w:r>
      </w:ins>
    </w:p>
    <w:p w:rsidR="00AB730E" w:rsidRPr="00877667" w:rsidRDefault="00AB730E">
      <w:pPr>
        <w:numPr>
          <w:numberingChange w:id="1154" w:author="junx" w:date="2009-03-23T16:52:00Z" w:original="（%2:1:0:）"/>
        </w:numPr>
        <w:tabs>
          <w:tab w:val="left" w:pos="1530"/>
        </w:tabs>
        <w:ind w:left="1526"/>
        <w:rPr>
          <w:ins w:id="1155" w:author="Raymond Sidharta" w:date="2023-05-02T10:43:00Z"/>
          <w:rFonts w:ascii="Consolas" w:hAnsi="Consolas"/>
          <w:sz w:val="16"/>
          <w:szCs w:val="16"/>
          <w:rPrChange w:id="1156" w:author="Raymond Sidharta" w:date="2023-05-02T10:50:00Z">
            <w:rPr>
              <w:ins w:id="1157" w:author="Raymond Sidharta" w:date="2023-05-02T10:43:00Z"/>
              <w:sz w:val="24"/>
            </w:rPr>
          </w:rPrChange>
        </w:rPr>
        <w:pPrChange w:id="1158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159" w:author="Raymond Sidharta" w:date="2023-05-02T10:45:00Z">
        <w:r w:rsidRPr="00877667">
          <w:rPr>
            <w:rFonts w:ascii="Consolas" w:hAnsi="Consolas"/>
            <w:sz w:val="16"/>
            <w:szCs w:val="16"/>
            <w:rPrChange w:id="1160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161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i/>
            <w:iCs/>
            <w:sz w:val="16"/>
            <w:szCs w:val="16"/>
            <w:rPrChange w:id="1162" w:author="Raymond Sidharta" w:date="2023-05-02T10:50:00Z">
              <w:rPr>
                <w:sz w:val="24"/>
              </w:rPr>
            </w:rPrChange>
          </w:rPr>
          <w:t>predictor</w:t>
        </w:r>
        <w:r w:rsidRPr="00877667">
          <w:rPr>
            <w:rFonts w:ascii="Consolas" w:hAnsi="Consolas"/>
            <w:sz w:val="16"/>
            <w:szCs w:val="16"/>
            <w:rPrChange w:id="1163" w:author="Raymond Sidharta" w:date="2023-05-02T10:50:00Z">
              <w:rPr>
                <w:sz w:val="24"/>
              </w:rPr>
            </w:rPrChange>
          </w:rPr>
          <w:t xml:space="preserve"> = 0</w:t>
        </w:r>
      </w:ins>
    </w:p>
    <w:p w:rsidR="0083543E" w:rsidRPr="00877667" w:rsidRDefault="000F1969">
      <w:pPr>
        <w:numPr>
          <w:numberingChange w:id="1164" w:author="junx" w:date="2009-03-23T16:52:00Z" w:original="（%2:1:0:）"/>
        </w:numPr>
        <w:tabs>
          <w:tab w:val="left" w:pos="1530"/>
        </w:tabs>
        <w:ind w:left="1526"/>
        <w:rPr>
          <w:ins w:id="1165" w:author="Raymond Sidharta" w:date="2023-05-02T10:43:00Z"/>
          <w:rFonts w:ascii="Consolas" w:hAnsi="Consolas"/>
          <w:sz w:val="16"/>
          <w:szCs w:val="16"/>
          <w:rPrChange w:id="1166" w:author="Raymond Sidharta" w:date="2023-05-02T10:50:00Z">
            <w:rPr>
              <w:ins w:id="1167" w:author="Raymond Sidharta" w:date="2023-05-02T10:43:00Z"/>
              <w:sz w:val="24"/>
            </w:rPr>
          </w:rPrChange>
        </w:rPr>
        <w:pPrChange w:id="1168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169" w:author="Raymond Sidharta" w:date="2023-05-02T10:43:00Z">
        <w:r w:rsidRPr="00877667">
          <w:rPr>
            <w:rFonts w:ascii="Consolas" w:hAnsi="Consolas"/>
            <w:sz w:val="16"/>
            <w:szCs w:val="16"/>
            <w:rPrChange w:id="1170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171" w:author="Raymond Sidharta" w:date="2023-05-02T10:50:00Z">
              <w:rPr>
                <w:sz w:val="24"/>
              </w:rPr>
            </w:rPrChange>
          </w:rPr>
          <w:tab/>
        </w:r>
        <w:r w:rsidR="0083543E" w:rsidRPr="00877667">
          <w:rPr>
            <w:rFonts w:ascii="Consolas" w:hAnsi="Consolas"/>
            <w:sz w:val="16"/>
            <w:szCs w:val="16"/>
            <w:rPrChange w:id="1172" w:author="Raymond Sidharta" w:date="2023-05-02T10:50:00Z">
              <w:rPr>
                <w:sz w:val="24"/>
              </w:rPr>
            </w:rPrChange>
          </w:rPr>
          <w:t xml:space="preserve">for </w:t>
        </w:r>
      </w:ins>
      <w:ins w:id="1173" w:author="Raymond Sidharta" w:date="2023-05-02T10:44:00Z">
        <w:r w:rsidR="0083543E" w:rsidRPr="00877667">
          <w:rPr>
            <w:rFonts w:ascii="Consolas" w:hAnsi="Consolas"/>
            <w:i/>
            <w:iCs/>
            <w:sz w:val="16"/>
            <w:szCs w:val="16"/>
            <w:rPrChange w:id="1174" w:author="Raymond Sidharta" w:date="2023-05-02T10:50:00Z">
              <w:rPr>
                <w:sz w:val="24"/>
              </w:rPr>
            </w:rPrChange>
          </w:rPr>
          <w:t>i</w:t>
        </w:r>
        <w:r w:rsidR="0083543E" w:rsidRPr="00877667">
          <w:rPr>
            <w:rFonts w:ascii="Consolas" w:hAnsi="Consolas"/>
            <w:sz w:val="16"/>
            <w:szCs w:val="16"/>
            <w:rPrChange w:id="1175" w:author="Raymond Sidharta" w:date="2023-05-02T10:50:00Z">
              <w:rPr>
                <w:sz w:val="24"/>
              </w:rPr>
            </w:rPrChange>
          </w:rPr>
          <w:t xml:space="preserve"> </w:t>
        </w:r>
        <w:r w:rsidR="00D033CB" w:rsidRPr="00877667">
          <w:rPr>
            <w:rFonts w:ascii="Consolas" w:hAnsi="Consolas"/>
            <w:sz w:val="16"/>
            <w:szCs w:val="16"/>
            <w:rPrChange w:id="1176" w:author="Raymond Sidharta" w:date="2023-05-02T10:50:00Z">
              <w:rPr>
                <w:sz w:val="24"/>
              </w:rPr>
            </w:rPrChange>
          </w:rPr>
          <w:t xml:space="preserve">be </w:t>
        </w:r>
        <w:r w:rsidR="00D033CB" w:rsidRPr="00877667">
          <w:rPr>
            <w:rFonts w:ascii="Consolas" w:hAnsi="Consolas"/>
            <w:i/>
            <w:iCs/>
            <w:sz w:val="16"/>
            <w:szCs w:val="16"/>
            <w:rPrChange w:id="1177" w:author="Raymond Sidharta" w:date="2023-05-02T10:50:00Z">
              <w:rPr>
                <w:sz w:val="24"/>
              </w:rPr>
            </w:rPrChange>
          </w:rPr>
          <w:t>dc_coef</w:t>
        </w:r>
        <w:r w:rsidR="00D033CB" w:rsidRPr="00877667">
          <w:rPr>
            <w:rFonts w:ascii="Consolas" w:hAnsi="Consolas"/>
            <w:sz w:val="16"/>
            <w:szCs w:val="16"/>
            <w:rPrChange w:id="1178" w:author="Raymond Sidharta" w:date="2023-05-02T10:50:00Z">
              <w:rPr>
                <w:sz w:val="24"/>
              </w:rPr>
            </w:rPrChange>
          </w:rPr>
          <w:t xml:space="preserve"> ind</w:t>
        </w:r>
        <w:r w:rsidR="00AB730E" w:rsidRPr="00877667">
          <w:rPr>
            <w:rFonts w:ascii="Consolas" w:hAnsi="Consolas"/>
            <w:sz w:val="16"/>
            <w:szCs w:val="16"/>
            <w:rPrChange w:id="1179" w:author="Raymond Sidharta" w:date="2023-05-02T10:50:00Z">
              <w:rPr>
                <w:sz w:val="24"/>
              </w:rPr>
            </w:rPrChange>
          </w:rPr>
          <w:t>ex</w:t>
        </w:r>
      </w:ins>
      <w:ins w:id="1180" w:author="Raymond Sidharta" w:date="2023-05-02T10:43:00Z">
        <w:r w:rsidR="0083543E" w:rsidRPr="00877667">
          <w:rPr>
            <w:rFonts w:ascii="Consolas" w:hAnsi="Consolas"/>
            <w:sz w:val="16"/>
            <w:szCs w:val="16"/>
            <w:rPrChange w:id="1181" w:author="Raymond Sidharta" w:date="2023-05-02T10:50:00Z">
              <w:rPr>
                <w:sz w:val="24"/>
              </w:rPr>
            </w:rPrChange>
          </w:rPr>
          <w:t>:</w:t>
        </w:r>
      </w:ins>
    </w:p>
    <w:p w:rsidR="00AB730E" w:rsidRPr="00877667" w:rsidRDefault="0083543E">
      <w:pPr>
        <w:numPr>
          <w:numberingChange w:id="1182" w:author="junx" w:date="2009-03-23T16:52:00Z" w:original="（%2:1:0:）"/>
        </w:numPr>
        <w:tabs>
          <w:tab w:val="left" w:pos="1530"/>
        </w:tabs>
        <w:ind w:left="1526"/>
        <w:rPr>
          <w:ins w:id="1183" w:author="Raymond Sidharta" w:date="2023-05-02T10:45:00Z"/>
          <w:rFonts w:ascii="Consolas" w:hAnsi="Consolas"/>
          <w:sz w:val="16"/>
          <w:szCs w:val="16"/>
          <w:rPrChange w:id="1184" w:author="Raymond Sidharta" w:date="2023-05-02T10:50:00Z">
            <w:rPr>
              <w:ins w:id="1185" w:author="Raymond Sidharta" w:date="2023-05-02T10:45:00Z"/>
              <w:sz w:val="24"/>
            </w:rPr>
          </w:rPrChange>
        </w:rPr>
        <w:pPrChange w:id="1186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187" w:author="Raymond Sidharta" w:date="2023-05-02T10:43:00Z">
        <w:r w:rsidRPr="00877667">
          <w:rPr>
            <w:rFonts w:ascii="Consolas" w:hAnsi="Consolas"/>
            <w:sz w:val="16"/>
            <w:szCs w:val="16"/>
            <w:rPrChange w:id="1188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189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190" w:author="Raymond Sidharta" w:date="2023-05-02T10:50:00Z">
              <w:rPr>
                <w:sz w:val="24"/>
              </w:rPr>
            </w:rPrChange>
          </w:rPr>
          <w:tab/>
        </w:r>
      </w:ins>
      <w:ins w:id="1191" w:author="Raymond Sidharta" w:date="2023-05-02T10:45:00Z">
        <w:r w:rsidR="00AB730E" w:rsidRPr="00877667">
          <w:rPr>
            <w:rFonts w:ascii="Consolas" w:hAnsi="Consolas"/>
            <w:i/>
            <w:iCs/>
            <w:sz w:val="16"/>
            <w:szCs w:val="16"/>
            <w:rPrChange w:id="1192" w:author="Raymond Sidharta" w:date="2023-05-02T10:51:00Z">
              <w:rPr>
                <w:sz w:val="24"/>
              </w:rPr>
            </w:rPrChange>
          </w:rPr>
          <w:t>amplitude</w:t>
        </w:r>
      </w:ins>
      <w:ins w:id="1193" w:author="Raymond Sidharta" w:date="2023-05-02T10:44:00Z">
        <w:r w:rsidRPr="00877667">
          <w:rPr>
            <w:rFonts w:ascii="Consolas" w:hAnsi="Consolas"/>
            <w:sz w:val="16"/>
            <w:szCs w:val="16"/>
            <w:rPrChange w:id="1194" w:author="Raymond Sidharta" w:date="2023-05-02T10:50:00Z">
              <w:rPr>
                <w:sz w:val="24"/>
              </w:rPr>
            </w:rPrChange>
          </w:rPr>
          <w:t xml:space="preserve"> =</w:t>
        </w:r>
        <w:r w:rsidR="00AB730E" w:rsidRPr="00877667">
          <w:rPr>
            <w:rFonts w:ascii="Consolas" w:hAnsi="Consolas"/>
            <w:sz w:val="16"/>
            <w:szCs w:val="16"/>
            <w:rPrChange w:id="1195" w:author="Raymond Sidharta" w:date="2023-05-02T10:50:00Z">
              <w:rPr>
                <w:sz w:val="24"/>
              </w:rPr>
            </w:rPrChange>
          </w:rPr>
          <w:t xml:space="preserve"> </w:t>
        </w:r>
        <w:r w:rsidR="00AB730E" w:rsidRPr="00877667">
          <w:rPr>
            <w:rFonts w:ascii="Consolas" w:hAnsi="Consolas"/>
            <w:i/>
            <w:iCs/>
            <w:sz w:val="16"/>
            <w:szCs w:val="16"/>
            <w:rPrChange w:id="1196" w:author="Raymond Sidharta" w:date="2023-05-02T10:51:00Z">
              <w:rPr>
                <w:sz w:val="24"/>
              </w:rPr>
            </w:rPrChange>
          </w:rPr>
          <w:t>dc_coef</w:t>
        </w:r>
        <w:r w:rsidR="00AB730E" w:rsidRPr="00877667">
          <w:rPr>
            <w:rFonts w:ascii="Consolas" w:hAnsi="Consolas"/>
            <w:sz w:val="16"/>
            <w:szCs w:val="16"/>
            <w:rPrChange w:id="1197" w:author="Raymond Sidharta" w:date="2023-05-02T10:50:00Z">
              <w:rPr>
                <w:sz w:val="24"/>
              </w:rPr>
            </w:rPrChange>
          </w:rPr>
          <w:t>[</w:t>
        </w:r>
        <w:r w:rsidR="00AB730E" w:rsidRPr="00877667">
          <w:rPr>
            <w:rFonts w:ascii="Consolas" w:hAnsi="Consolas"/>
            <w:i/>
            <w:iCs/>
            <w:sz w:val="16"/>
            <w:szCs w:val="16"/>
            <w:rPrChange w:id="1198" w:author="Raymond Sidharta" w:date="2023-05-02T10:51:00Z">
              <w:rPr>
                <w:sz w:val="24"/>
              </w:rPr>
            </w:rPrChange>
          </w:rPr>
          <w:t>i</w:t>
        </w:r>
        <w:r w:rsidR="00AB730E" w:rsidRPr="00877667">
          <w:rPr>
            <w:rFonts w:ascii="Consolas" w:hAnsi="Consolas"/>
            <w:sz w:val="16"/>
            <w:szCs w:val="16"/>
            <w:rPrChange w:id="1199" w:author="Raymond Sidharta" w:date="2023-05-02T10:50:00Z">
              <w:rPr>
                <w:sz w:val="24"/>
              </w:rPr>
            </w:rPrChange>
          </w:rPr>
          <w:t xml:space="preserve">] </w:t>
        </w:r>
      </w:ins>
      <w:ins w:id="1200" w:author="Raymond Sidharta" w:date="2023-05-02T10:45:00Z">
        <w:r w:rsidR="00AB730E" w:rsidRPr="00877667">
          <w:rPr>
            <w:rFonts w:ascii="Consolas" w:hAnsi="Consolas"/>
            <w:sz w:val="16"/>
            <w:szCs w:val="16"/>
            <w:rPrChange w:id="1201" w:author="Raymond Sidharta" w:date="2023-05-02T10:50:00Z">
              <w:rPr>
                <w:sz w:val="24"/>
              </w:rPr>
            </w:rPrChange>
          </w:rPr>
          <w:t>–</w:t>
        </w:r>
      </w:ins>
      <w:ins w:id="1202" w:author="Raymond Sidharta" w:date="2023-05-02T10:44:00Z">
        <w:r w:rsidRPr="00877667">
          <w:rPr>
            <w:rFonts w:ascii="Consolas" w:hAnsi="Consolas"/>
            <w:sz w:val="16"/>
            <w:szCs w:val="16"/>
            <w:rPrChange w:id="1203" w:author="Raymond Sidharta" w:date="2023-05-02T10:50:00Z">
              <w:rPr>
                <w:sz w:val="24"/>
              </w:rPr>
            </w:rPrChange>
          </w:rPr>
          <w:t xml:space="preserve"> </w:t>
        </w:r>
      </w:ins>
      <w:ins w:id="1204" w:author="Raymond Sidharta" w:date="2023-05-02T10:45:00Z">
        <w:r w:rsidR="00AB730E" w:rsidRPr="00877667">
          <w:rPr>
            <w:rFonts w:ascii="Consolas" w:hAnsi="Consolas"/>
            <w:i/>
            <w:iCs/>
            <w:sz w:val="16"/>
            <w:szCs w:val="16"/>
            <w:rPrChange w:id="1205" w:author="Raymond Sidharta" w:date="2023-05-02T10:51:00Z">
              <w:rPr>
                <w:sz w:val="24"/>
              </w:rPr>
            </w:rPrChange>
          </w:rPr>
          <w:t>predictor</w:t>
        </w:r>
      </w:ins>
    </w:p>
    <w:p w:rsidR="00AB730E" w:rsidRPr="00877667" w:rsidRDefault="00AB730E">
      <w:pPr>
        <w:numPr>
          <w:numberingChange w:id="1206" w:author="junx" w:date="2009-03-23T16:52:00Z" w:original="（%2:1:0:）"/>
        </w:numPr>
        <w:tabs>
          <w:tab w:val="left" w:pos="1530"/>
        </w:tabs>
        <w:ind w:left="1526"/>
        <w:rPr>
          <w:ins w:id="1207" w:author="Raymond Sidharta" w:date="2023-05-02T10:45:00Z"/>
          <w:rFonts w:ascii="Consolas" w:hAnsi="Consolas"/>
          <w:sz w:val="16"/>
          <w:szCs w:val="16"/>
          <w:rPrChange w:id="1208" w:author="Raymond Sidharta" w:date="2023-05-02T10:50:00Z">
            <w:rPr>
              <w:ins w:id="1209" w:author="Raymond Sidharta" w:date="2023-05-02T10:45:00Z"/>
              <w:sz w:val="24"/>
            </w:rPr>
          </w:rPrChange>
        </w:rPr>
        <w:pPrChange w:id="1210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211" w:author="Raymond Sidharta" w:date="2023-05-02T10:45:00Z">
        <w:r w:rsidRPr="00877667">
          <w:rPr>
            <w:rFonts w:ascii="Consolas" w:hAnsi="Consolas"/>
            <w:sz w:val="16"/>
            <w:szCs w:val="16"/>
            <w:rPrChange w:id="1212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13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14" w:author="Raymond Sidharta" w:date="2023-05-02T10:50:00Z">
              <w:rPr>
                <w:sz w:val="24"/>
              </w:rPr>
            </w:rPrChange>
          </w:rPr>
          <w:tab/>
          <w:t xml:space="preserve">if </w:t>
        </w:r>
        <w:r w:rsidRPr="00877667">
          <w:rPr>
            <w:rFonts w:ascii="Consolas" w:hAnsi="Consolas"/>
            <w:i/>
            <w:iCs/>
            <w:sz w:val="16"/>
            <w:szCs w:val="16"/>
            <w:rPrChange w:id="1215" w:author="Raymond Sidharta" w:date="2023-05-02T10:51:00Z">
              <w:rPr>
                <w:sz w:val="24"/>
              </w:rPr>
            </w:rPrChange>
          </w:rPr>
          <w:t>amplitude</w:t>
        </w:r>
        <w:r w:rsidRPr="00877667">
          <w:rPr>
            <w:rFonts w:ascii="Consolas" w:hAnsi="Consolas"/>
            <w:sz w:val="16"/>
            <w:szCs w:val="16"/>
            <w:rPrChange w:id="1216" w:author="Raymond Sidharta" w:date="2023-05-02T10:50:00Z">
              <w:rPr>
                <w:sz w:val="24"/>
              </w:rPr>
            </w:rPrChange>
          </w:rPr>
          <w:t xml:space="preserve"> </w:t>
        </w:r>
      </w:ins>
      <w:ins w:id="1217" w:author="Raymond Sidharta" w:date="2023-05-02T10:47:00Z">
        <w:r w:rsidR="00264FBC" w:rsidRPr="00877667">
          <w:rPr>
            <w:rFonts w:ascii="Consolas" w:hAnsi="Consolas"/>
            <w:sz w:val="16"/>
            <w:szCs w:val="16"/>
            <w:rPrChange w:id="1218" w:author="Raymond Sidharta" w:date="2023-05-02T10:50:00Z">
              <w:rPr>
                <w:sz w:val="24"/>
              </w:rPr>
            </w:rPrChange>
          </w:rPr>
          <w:t>is 0</w:t>
        </w:r>
      </w:ins>
      <w:ins w:id="1219" w:author="Raymond Sidharta" w:date="2023-05-02T10:45:00Z">
        <w:r w:rsidRPr="00877667">
          <w:rPr>
            <w:rFonts w:ascii="Consolas" w:hAnsi="Consolas"/>
            <w:sz w:val="16"/>
            <w:szCs w:val="16"/>
            <w:rPrChange w:id="1220" w:author="Raymond Sidharta" w:date="2023-05-02T10:50:00Z">
              <w:rPr>
                <w:sz w:val="24"/>
              </w:rPr>
            </w:rPrChange>
          </w:rPr>
          <w:t>:</w:t>
        </w:r>
      </w:ins>
    </w:p>
    <w:p w:rsidR="001A296A" w:rsidRPr="00877667" w:rsidRDefault="00AB730E">
      <w:pPr>
        <w:numPr>
          <w:numberingChange w:id="1221" w:author="junx" w:date="2009-03-23T16:52:00Z" w:original="（%2:1:0:）"/>
        </w:numPr>
        <w:tabs>
          <w:tab w:val="left" w:pos="1530"/>
        </w:tabs>
        <w:ind w:left="1526"/>
        <w:rPr>
          <w:ins w:id="1222" w:author="Raymond Sidharta" w:date="2023-05-02T10:46:00Z"/>
          <w:rFonts w:ascii="Consolas" w:hAnsi="Consolas"/>
          <w:sz w:val="16"/>
          <w:szCs w:val="16"/>
          <w:rPrChange w:id="1223" w:author="Raymond Sidharta" w:date="2023-05-02T10:50:00Z">
            <w:rPr>
              <w:ins w:id="1224" w:author="Raymond Sidharta" w:date="2023-05-02T10:46:00Z"/>
              <w:sz w:val="24"/>
            </w:rPr>
          </w:rPrChange>
        </w:rPr>
        <w:pPrChange w:id="1225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226" w:author="Raymond Sidharta" w:date="2023-05-02T10:45:00Z">
        <w:r w:rsidRPr="00877667">
          <w:rPr>
            <w:rFonts w:ascii="Consolas" w:hAnsi="Consolas"/>
            <w:sz w:val="16"/>
            <w:szCs w:val="16"/>
            <w:rPrChange w:id="1227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28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29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30" w:author="Raymond Sidharta" w:date="2023-05-02T10:50:00Z">
              <w:rPr>
                <w:sz w:val="24"/>
              </w:rPr>
            </w:rPrChange>
          </w:rPr>
          <w:tab/>
        </w:r>
      </w:ins>
      <w:ins w:id="1231" w:author="Raymond Sidharta" w:date="2023-05-02T10:46:00Z">
        <w:r w:rsidR="003B768A" w:rsidRPr="00877667">
          <w:rPr>
            <w:rFonts w:ascii="Consolas" w:hAnsi="Consolas"/>
            <w:sz w:val="16"/>
            <w:szCs w:val="16"/>
            <w:rPrChange w:id="1232" w:author="Raymond Sidharta" w:date="2023-05-02T10:50:00Z">
              <w:rPr>
                <w:sz w:val="24"/>
              </w:rPr>
            </w:rPrChange>
          </w:rPr>
          <w:t>append</w:t>
        </w:r>
      </w:ins>
      <w:ins w:id="1233" w:author="Raymond Sidharta" w:date="2023-05-02T10:50:00Z">
        <w:r w:rsidR="00474782" w:rsidRPr="00877667">
          <w:rPr>
            <w:rFonts w:ascii="Consolas" w:hAnsi="Consolas"/>
            <w:sz w:val="16"/>
            <w:szCs w:val="16"/>
            <w:rPrChange w:id="1234" w:author="Raymond Sidharta" w:date="2023-05-02T10:50:00Z">
              <w:rPr>
                <w:sz w:val="24"/>
              </w:rPr>
            </w:rPrChange>
          </w:rPr>
          <w:t xml:space="preserve"> tuple</w:t>
        </w:r>
      </w:ins>
      <w:ins w:id="1235" w:author="Raymond Sidharta" w:date="2023-05-02T10:46:00Z">
        <w:r w:rsidR="003B768A" w:rsidRPr="00877667">
          <w:rPr>
            <w:rFonts w:ascii="Consolas" w:hAnsi="Consolas"/>
            <w:sz w:val="16"/>
            <w:szCs w:val="16"/>
            <w:rPrChange w:id="1236" w:author="Raymond Sidharta" w:date="2023-05-02T10:50:00Z">
              <w:rPr>
                <w:sz w:val="24"/>
              </w:rPr>
            </w:rPrChange>
          </w:rPr>
          <w:t xml:space="preserve"> </w:t>
        </w:r>
        <w:r w:rsidR="003B768A" w:rsidRPr="00877667">
          <w:rPr>
            <w:rFonts w:ascii="Consolas" w:hAnsi="Consolas"/>
            <w:i/>
            <w:iCs/>
            <w:sz w:val="16"/>
            <w:szCs w:val="16"/>
            <w:rPrChange w:id="1237" w:author="Raymond Sidharta" w:date="2023-05-02T10:51:00Z">
              <w:rPr>
                <w:sz w:val="24"/>
              </w:rPr>
            </w:rPrChange>
          </w:rPr>
          <w:t>(0,’</w:t>
        </w:r>
        <w:r w:rsidR="00284000" w:rsidRPr="00877667">
          <w:rPr>
            <w:rFonts w:ascii="Consolas" w:hAnsi="Consolas"/>
            <w:i/>
            <w:iCs/>
            <w:sz w:val="16"/>
            <w:szCs w:val="16"/>
            <w:rPrChange w:id="1238" w:author="Raymond Sidharta" w:date="2023-05-02T10:51:00Z">
              <w:rPr>
                <w:sz w:val="24"/>
              </w:rPr>
            </w:rPrChange>
          </w:rPr>
          <w:t>&lt;empty&gt;</w:t>
        </w:r>
        <w:r w:rsidR="003B768A" w:rsidRPr="00877667">
          <w:rPr>
            <w:rFonts w:ascii="Consolas" w:hAnsi="Consolas"/>
            <w:i/>
            <w:iCs/>
            <w:sz w:val="16"/>
            <w:szCs w:val="16"/>
            <w:rPrChange w:id="1239" w:author="Raymond Sidharta" w:date="2023-05-02T10:51:00Z">
              <w:rPr>
                <w:sz w:val="24"/>
              </w:rPr>
            </w:rPrChange>
          </w:rPr>
          <w:t>’)</w:t>
        </w:r>
        <w:r w:rsidR="003B768A" w:rsidRPr="00877667">
          <w:rPr>
            <w:rFonts w:ascii="Consolas" w:hAnsi="Consolas"/>
            <w:sz w:val="16"/>
            <w:szCs w:val="16"/>
            <w:rPrChange w:id="1240" w:author="Raymond Sidharta" w:date="2023-05-02T10:50:00Z">
              <w:rPr>
                <w:sz w:val="24"/>
              </w:rPr>
            </w:rPrChange>
          </w:rPr>
          <w:t xml:space="preserve"> to </w:t>
        </w:r>
      </w:ins>
      <w:ins w:id="1241" w:author="Raymond Sidharta" w:date="2023-05-02T10:45:00Z">
        <w:r w:rsidRPr="00877667">
          <w:rPr>
            <w:rFonts w:ascii="Consolas" w:hAnsi="Consolas"/>
            <w:i/>
            <w:iCs/>
            <w:sz w:val="16"/>
            <w:szCs w:val="16"/>
            <w:rPrChange w:id="1242" w:author="Raymond Sidharta" w:date="2023-05-02T10:51:00Z">
              <w:rPr>
                <w:sz w:val="24"/>
              </w:rPr>
            </w:rPrChange>
          </w:rPr>
          <w:t>dc_</w:t>
        </w:r>
      </w:ins>
      <w:ins w:id="1243" w:author="Raymond Sidharta" w:date="2023-05-02T10:46:00Z">
        <w:r w:rsidR="003B768A" w:rsidRPr="00877667">
          <w:rPr>
            <w:rFonts w:ascii="Consolas" w:hAnsi="Consolas"/>
            <w:i/>
            <w:iCs/>
            <w:sz w:val="16"/>
            <w:szCs w:val="16"/>
            <w:rPrChange w:id="1244" w:author="Raymond Sidharta" w:date="2023-05-02T10:51:00Z">
              <w:rPr>
                <w:sz w:val="24"/>
              </w:rPr>
            </w:rPrChange>
          </w:rPr>
          <w:t>tuple</w:t>
        </w:r>
        <w:r w:rsidR="001A296A" w:rsidRPr="00877667">
          <w:rPr>
            <w:rFonts w:ascii="Consolas" w:hAnsi="Consolas"/>
            <w:sz w:val="16"/>
            <w:szCs w:val="16"/>
            <w:rPrChange w:id="1245" w:author="Raymond Sidharta" w:date="2023-05-02T10:50:00Z">
              <w:rPr>
                <w:sz w:val="24"/>
              </w:rPr>
            </w:rPrChange>
          </w:rPr>
          <w:t xml:space="preserve"> #</w:t>
        </w:r>
      </w:ins>
      <w:ins w:id="1246" w:author="Raymond Sidharta" w:date="2023-05-02T10:47:00Z">
        <w:r w:rsidR="001A296A" w:rsidRPr="00877667">
          <w:rPr>
            <w:rFonts w:ascii="Consolas" w:hAnsi="Consolas"/>
            <w:sz w:val="16"/>
            <w:szCs w:val="16"/>
            <w:rPrChange w:id="1247" w:author="Raymond Sidharta" w:date="2023-05-02T10:50:00Z">
              <w:rPr>
                <w:sz w:val="24"/>
              </w:rPr>
            </w:rPrChange>
          </w:rPr>
          <w:t>&lt;empty&gt; is empty</w:t>
        </w:r>
      </w:ins>
    </w:p>
    <w:p w:rsidR="00264FBC" w:rsidRPr="00877667" w:rsidRDefault="001A296A">
      <w:pPr>
        <w:numPr>
          <w:numberingChange w:id="1248" w:author="junx" w:date="2009-03-23T16:52:00Z" w:original="（%2:1:0:）"/>
        </w:numPr>
        <w:tabs>
          <w:tab w:val="left" w:pos="1530"/>
        </w:tabs>
        <w:ind w:left="1526"/>
        <w:rPr>
          <w:ins w:id="1249" w:author="Raymond Sidharta" w:date="2023-05-02T10:47:00Z"/>
          <w:rFonts w:ascii="Consolas" w:hAnsi="Consolas"/>
          <w:sz w:val="16"/>
          <w:szCs w:val="16"/>
          <w:rPrChange w:id="1250" w:author="Raymond Sidharta" w:date="2023-05-02T10:50:00Z">
            <w:rPr>
              <w:ins w:id="1251" w:author="Raymond Sidharta" w:date="2023-05-02T10:47:00Z"/>
              <w:sz w:val="24"/>
            </w:rPr>
          </w:rPrChange>
        </w:rPr>
        <w:pPrChange w:id="1252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253" w:author="Raymond Sidharta" w:date="2023-05-02T10:46:00Z">
        <w:r w:rsidRPr="00877667">
          <w:rPr>
            <w:rFonts w:ascii="Consolas" w:hAnsi="Consolas"/>
            <w:sz w:val="16"/>
            <w:szCs w:val="16"/>
            <w:rPrChange w:id="1254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55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56" w:author="Raymond Sidharta" w:date="2023-05-02T10:50:00Z">
              <w:rPr>
                <w:sz w:val="24"/>
              </w:rPr>
            </w:rPrChange>
          </w:rPr>
          <w:tab/>
        </w:r>
      </w:ins>
      <w:ins w:id="1257" w:author="Raymond Sidharta" w:date="2023-05-02T10:47:00Z">
        <w:r w:rsidR="00264FBC" w:rsidRPr="00877667">
          <w:rPr>
            <w:rFonts w:ascii="Consolas" w:hAnsi="Consolas"/>
            <w:sz w:val="16"/>
            <w:szCs w:val="16"/>
            <w:rPrChange w:id="1258" w:author="Raymond Sidharta" w:date="2023-05-02T10:50:00Z">
              <w:rPr>
                <w:sz w:val="24"/>
              </w:rPr>
            </w:rPrChange>
          </w:rPr>
          <w:t xml:space="preserve">else if </w:t>
        </w:r>
        <w:r w:rsidR="00264FBC" w:rsidRPr="00877667">
          <w:rPr>
            <w:rFonts w:ascii="Consolas" w:hAnsi="Consolas"/>
            <w:i/>
            <w:iCs/>
            <w:sz w:val="16"/>
            <w:szCs w:val="16"/>
            <w:rPrChange w:id="1259" w:author="Raymond Sidharta" w:date="2023-05-02T10:51:00Z">
              <w:rPr>
                <w:sz w:val="24"/>
              </w:rPr>
            </w:rPrChange>
          </w:rPr>
          <w:t>amplitude</w:t>
        </w:r>
        <w:r w:rsidR="00264FBC" w:rsidRPr="00877667">
          <w:rPr>
            <w:rFonts w:ascii="Consolas" w:hAnsi="Consolas"/>
            <w:sz w:val="16"/>
            <w:szCs w:val="16"/>
            <w:rPrChange w:id="1260" w:author="Raymond Sidharta" w:date="2023-05-02T10:50:00Z">
              <w:rPr>
                <w:sz w:val="24"/>
              </w:rPr>
            </w:rPrChange>
          </w:rPr>
          <w:t xml:space="preserve"> is negative:</w:t>
        </w:r>
      </w:ins>
    </w:p>
    <w:p w:rsidR="00AE71B1" w:rsidRPr="00877667" w:rsidRDefault="00264FBC">
      <w:pPr>
        <w:numPr>
          <w:numberingChange w:id="1261" w:author="junx" w:date="2009-03-23T16:52:00Z" w:original="（%2:1:0:）"/>
        </w:numPr>
        <w:tabs>
          <w:tab w:val="left" w:pos="1530"/>
        </w:tabs>
        <w:ind w:left="1526"/>
        <w:rPr>
          <w:ins w:id="1262" w:author="Raymond Sidharta" w:date="2023-05-02T10:48:00Z"/>
          <w:rFonts w:ascii="Consolas" w:hAnsi="Consolas"/>
          <w:sz w:val="16"/>
          <w:szCs w:val="16"/>
          <w:rPrChange w:id="1263" w:author="Raymond Sidharta" w:date="2023-05-02T10:50:00Z">
            <w:rPr>
              <w:ins w:id="1264" w:author="Raymond Sidharta" w:date="2023-05-02T10:48:00Z"/>
              <w:sz w:val="24"/>
            </w:rPr>
          </w:rPrChange>
        </w:rPr>
        <w:pPrChange w:id="1265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266" w:author="Raymond Sidharta" w:date="2023-05-02T10:47:00Z">
        <w:r w:rsidRPr="00877667">
          <w:rPr>
            <w:rFonts w:ascii="Consolas" w:hAnsi="Consolas"/>
            <w:sz w:val="16"/>
            <w:szCs w:val="16"/>
            <w:rPrChange w:id="1267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68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69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70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i/>
            <w:iCs/>
            <w:sz w:val="16"/>
            <w:szCs w:val="16"/>
            <w:rPrChange w:id="1271" w:author="Raymond Sidharta" w:date="2023-05-02T10:51:00Z">
              <w:rPr>
                <w:sz w:val="24"/>
              </w:rPr>
            </w:rPrChange>
          </w:rPr>
          <w:t>bits</w:t>
        </w:r>
        <w:r w:rsidRPr="00877667">
          <w:rPr>
            <w:rFonts w:ascii="Consolas" w:hAnsi="Consolas"/>
            <w:sz w:val="16"/>
            <w:szCs w:val="16"/>
            <w:rPrChange w:id="1272" w:author="Raymond Sidharta" w:date="2023-05-02T10:50:00Z">
              <w:rPr>
                <w:sz w:val="24"/>
              </w:rPr>
            </w:rPrChange>
          </w:rPr>
          <w:t xml:space="preserve"> = one’s complement </w:t>
        </w:r>
      </w:ins>
      <w:ins w:id="1273" w:author="Raymond Sidharta" w:date="2023-05-02T10:48:00Z">
        <w:r w:rsidR="00AE71B1" w:rsidRPr="00877667">
          <w:rPr>
            <w:rFonts w:ascii="Consolas" w:hAnsi="Consolas"/>
            <w:sz w:val="16"/>
            <w:szCs w:val="16"/>
            <w:rPrChange w:id="1274" w:author="Raymond Sidharta" w:date="2023-05-02T10:50:00Z">
              <w:rPr>
                <w:sz w:val="24"/>
              </w:rPr>
            </w:rPrChange>
          </w:rPr>
          <w:t>bits of amplitude</w:t>
        </w:r>
        <w:r w:rsidR="00623A93" w:rsidRPr="00877667">
          <w:rPr>
            <w:rFonts w:ascii="Consolas" w:hAnsi="Consolas"/>
            <w:sz w:val="16"/>
            <w:szCs w:val="16"/>
            <w:rPrChange w:id="1275" w:author="Raymond Sidharta" w:date="2023-05-02T10:50:00Z">
              <w:rPr>
                <w:sz w:val="24"/>
              </w:rPr>
            </w:rPrChange>
          </w:rPr>
          <w:t xml:space="preserve"> in string</w:t>
        </w:r>
      </w:ins>
    </w:p>
    <w:p w:rsidR="005A3118" w:rsidRPr="00877667" w:rsidRDefault="00AE71B1">
      <w:pPr>
        <w:numPr>
          <w:numberingChange w:id="1276" w:author="junx" w:date="2009-03-23T16:52:00Z" w:original="（%2:1:0:）"/>
        </w:numPr>
        <w:tabs>
          <w:tab w:val="left" w:pos="1530"/>
        </w:tabs>
        <w:ind w:left="1526"/>
        <w:rPr>
          <w:ins w:id="1277" w:author="Raymond Sidharta" w:date="2023-05-02T10:48:00Z"/>
          <w:rFonts w:ascii="Consolas" w:hAnsi="Consolas"/>
          <w:sz w:val="16"/>
          <w:szCs w:val="16"/>
          <w:rPrChange w:id="1278" w:author="Raymond Sidharta" w:date="2023-05-02T10:50:00Z">
            <w:rPr>
              <w:ins w:id="1279" w:author="Raymond Sidharta" w:date="2023-05-02T10:48:00Z"/>
              <w:sz w:val="24"/>
            </w:rPr>
          </w:rPrChange>
        </w:rPr>
        <w:pPrChange w:id="1280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281" w:author="Raymond Sidharta" w:date="2023-05-02T10:48:00Z">
        <w:r w:rsidRPr="00877667">
          <w:rPr>
            <w:rFonts w:ascii="Consolas" w:hAnsi="Consolas"/>
            <w:sz w:val="16"/>
            <w:szCs w:val="16"/>
            <w:rPrChange w:id="1282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83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84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85" w:author="Raymond Sidharta" w:date="2023-05-02T10:50:00Z">
              <w:rPr>
                <w:sz w:val="24"/>
              </w:rPr>
            </w:rPrChange>
          </w:rPr>
          <w:tab/>
          <w:t xml:space="preserve">append </w:t>
        </w:r>
      </w:ins>
      <w:ins w:id="1286" w:author="Raymond Sidharta" w:date="2023-05-02T10:50:00Z">
        <w:r w:rsidR="00474782" w:rsidRPr="00877667">
          <w:rPr>
            <w:rFonts w:ascii="Consolas" w:hAnsi="Consolas"/>
            <w:sz w:val="16"/>
            <w:szCs w:val="16"/>
            <w:rPrChange w:id="1287" w:author="Raymond Sidharta" w:date="2023-05-02T10:50:00Z">
              <w:rPr>
                <w:sz w:val="24"/>
              </w:rPr>
            </w:rPrChange>
          </w:rPr>
          <w:t xml:space="preserve">tuple </w:t>
        </w:r>
      </w:ins>
      <w:ins w:id="1288" w:author="Raymond Sidharta" w:date="2023-05-02T10:48:00Z">
        <w:r w:rsidRPr="00877667">
          <w:rPr>
            <w:rFonts w:ascii="Consolas" w:hAnsi="Consolas"/>
            <w:i/>
            <w:iCs/>
            <w:sz w:val="16"/>
            <w:szCs w:val="16"/>
            <w:rPrChange w:id="1289" w:author="Raymond Sidharta" w:date="2023-05-02T10:51:00Z">
              <w:rPr>
                <w:sz w:val="24"/>
              </w:rPr>
            </w:rPrChange>
          </w:rPr>
          <w:t>(len(bits), bits)</w:t>
        </w:r>
        <w:r w:rsidR="005A3118" w:rsidRPr="00877667">
          <w:rPr>
            <w:rFonts w:ascii="Consolas" w:hAnsi="Consolas"/>
            <w:sz w:val="16"/>
            <w:szCs w:val="16"/>
            <w:rPrChange w:id="1290" w:author="Raymond Sidharta" w:date="2023-05-02T10:50:00Z">
              <w:rPr>
                <w:sz w:val="24"/>
              </w:rPr>
            </w:rPrChange>
          </w:rPr>
          <w:t xml:space="preserve"> to </w:t>
        </w:r>
        <w:r w:rsidR="005A3118" w:rsidRPr="00877667">
          <w:rPr>
            <w:rFonts w:ascii="Consolas" w:hAnsi="Consolas"/>
            <w:i/>
            <w:iCs/>
            <w:sz w:val="16"/>
            <w:szCs w:val="16"/>
            <w:rPrChange w:id="1291" w:author="Raymond Sidharta" w:date="2023-05-02T10:51:00Z">
              <w:rPr>
                <w:sz w:val="24"/>
              </w:rPr>
            </w:rPrChange>
          </w:rPr>
          <w:t>dc_tuple</w:t>
        </w:r>
      </w:ins>
    </w:p>
    <w:p w:rsidR="005A3118" w:rsidRPr="00877667" w:rsidRDefault="005A3118">
      <w:pPr>
        <w:numPr>
          <w:numberingChange w:id="1292" w:author="junx" w:date="2009-03-23T16:52:00Z" w:original="（%2:1:0:）"/>
        </w:numPr>
        <w:tabs>
          <w:tab w:val="left" w:pos="1530"/>
        </w:tabs>
        <w:ind w:left="1526"/>
        <w:rPr>
          <w:ins w:id="1293" w:author="Raymond Sidharta" w:date="2023-05-02T10:49:00Z"/>
          <w:rFonts w:ascii="Consolas" w:hAnsi="Consolas"/>
          <w:sz w:val="16"/>
          <w:szCs w:val="16"/>
          <w:rPrChange w:id="1294" w:author="Raymond Sidharta" w:date="2023-05-02T10:50:00Z">
            <w:rPr>
              <w:ins w:id="1295" w:author="Raymond Sidharta" w:date="2023-05-02T10:49:00Z"/>
              <w:sz w:val="24"/>
            </w:rPr>
          </w:rPrChange>
        </w:rPr>
        <w:pPrChange w:id="1296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297" w:author="Raymond Sidharta" w:date="2023-05-02T10:48:00Z">
        <w:r w:rsidRPr="00877667">
          <w:rPr>
            <w:rFonts w:ascii="Consolas" w:hAnsi="Consolas"/>
            <w:sz w:val="16"/>
            <w:szCs w:val="16"/>
            <w:rPrChange w:id="1298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299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300" w:author="Raymond Sidharta" w:date="2023-05-02T10:50:00Z">
              <w:rPr>
                <w:sz w:val="24"/>
              </w:rPr>
            </w:rPrChange>
          </w:rPr>
          <w:tab/>
          <w:t>e</w:t>
        </w:r>
      </w:ins>
      <w:ins w:id="1301" w:author="Raymond Sidharta" w:date="2023-05-02T10:49:00Z">
        <w:r w:rsidRPr="00877667">
          <w:rPr>
            <w:rFonts w:ascii="Consolas" w:hAnsi="Consolas"/>
            <w:sz w:val="16"/>
            <w:szCs w:val="16"/>
            <w:rPrChange w:id="1302" w:author="Raymond Sidharta" w:date="2023-05-02T10:50:00Z">
              <w:rPr>
                <w:sz w:val="24"/>
              </w:rPr>
            </w:rPrChange>
          </w:rPr>
          <w:t>lse:</w:t>
        </w:r>
      </w:ins>
    </w:p>
    <w:p w:rsidR="00474782" w:rsidRPr="00877667" w:rsidRDefault="005A3118">
      <w:pPr>
        <w:numPr>
          <w:numberingChange w:id="1303" w:author="junx" w:date="2009-03-23T16:52:00Z" w:original="（%2:1:0:）"/>
        </w:numPr>
        <w:tabs>
          <w:tab w:val="left" w:pos="1530"/>
        </w:tabs>
        <w:ind w:left="1526"/>
        <w:rPr>
          <w:ins w:id="1304" w:author="Raymond Sidharta" w:date="2023-05-02T10:49:00Z"/>
          <w:rFonts w:ascii="Consolas" w:hAnsi="Consolas"/>
          <w:sz w:val="16"/>
          <w:szCs w:val="16"/>
          <w:rPrChange w:id="1305" w:author="Raymond Sidharta" w:date="2023-05-02T10:50:00Z">
            <w:rPr>
              <w:ins w:id="1306" w:author="Raymond Sidharta" w:date="2023-05-02T10:49:00Z"/>
              <w:sz w:val="24"/>
            </w:rPr>
          </w:rPrChange>
        </w:rPr>
        <w:pPrChange w:id="1307" w:author="Raymond Sidharta" w:date="2023-05-02T10:50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308" w:author="Raymond Sidharta" w:date="2023-05-02T10:49:00Z">
        <w:r w:rsidRPr="00877667">
          <w:rPr>
            <w:rFonts w:ascii="Consolas" w:hAnsi="Consolas"/>
            <w:sz w:val="16"/>
            <w:szCs w:val="16"/>
            <w:rPrChange w:id="1309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310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311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312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i/>
            <w:iCs/>
            <w:sz w:val="16"/>
            <w:szCs w:val="16"/>
            <w:rPrChange w:id="1313" w:author="Raymond Sidharta" w:date="2023-05-02T10:51:00Z">
              <w:rPr>
                <w:sz w:val="24"/>
              </w:rPr>
            </w:rPrChange>
          </w:rPr>
          <w:t>bits</w:t>
        </w:r>
        <w:r w:rsidRPr="00877667">
          <w:rPr>
            <w:rFonts w:ascii="Consolas" w:hAnsi="Consolas"/>
            <w:sz w:val="16"/>
            <w:szCs w:val="16"/>
            <w:rPrChange w:id="1314" w:author="Raymond Sidharta" w:date="2023-05-02T10:50:00Z">
              <w:rPr>
                <w:sz w:val="24"/>
              </w:rPr>
            </w:rPrChange>
          </w:rPr>
          <w:t xml:space="preserve"> = amplitude in normal binary representation</w:t>
        </w:r>
      </w:ins>
    </w:p>
    <w:p w:rsidR="00E817B0" w:rsidRDefault="00474782" w:rsidP="00877667">
      <w:pPr>
        <w:numPr>
          <w:numberingChange w:id="1315" w:author="junx" w:date="2009-03-23T16:52:00Z" w:original="（%2:1:0:）"/>
        </w:numPr>
        <w:tabs>
          <w:tab w:val="left" w:pos="1530"/>
        </w:tabs>
        <w:ind w:left="1526"/>
        <w:rPr>
          <w:ins w:id="1316" w:author="Raymond Sidharta" w:date="2023-05-02T10:52:00Z"/>
          <w:rFonts w:ascii="Consolas" w:hAnsi="Consolas"/>
          <w:sz w:val="16"/>
          <w:szCs w:val="16"/>
        </w:rPr>
      </w:pPr>
      <w:ins w:id="1317" w:author="Raymond Sidharta" w:date="2023-05-02T10:49:00Z">
        <w:r w:rsidRPr="00877667">
          <w:rPr>
            <w:rFonts w:ascii="Consolas" w:hAnsi="Consolas"/>
            <w:sz w:val="16"/>
            <w:szCs w:val="16"/>
            <w:rPrChange w:id="1318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319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320" w:author="Raymond Sidharta" w:date="2023-05-02T10:50:00Z">
              <w:rPr>
                <w:sz w:val="24"/>
              </w:rPr>
            </w:rPrChange>
          </w:rPr>
          <w:tab/>
        </w:r>
        <w:r w:rsidRPr="00877667">
          <w:rPr>
            <w:rFonts w:ascii="Consolas" w:hAnsi="Consolas"/>
            <w:sz w:val="16"/>
            <w:szCs w:val="16"/>
            <w:rPrChange w:id="1321" w:author="Raymond Sidharta" w:date="2023-05-02T10:50:00Z">
              <w:rPr>
                <w:sz w:val="24"/>
              </w:rPr>
            </w:rPrChange>
          </w:rPr>
          <w:tab/>
          <w:t xml:space="preserve">append </w:t>
        </w:r>
      </w:ins>
      <w:ins w:id="1322" w:author="Raymond Sidharta" w:date="2023-05-02T10:50:00Z">
        <w:r w:rsidRPr="00877667">
          <w:rPr>
            <w:rFonts w:ascii="Consolas" w:hAnsi="Consolas"/>
            <w:sz w:val="16"/>
            <w:szCs w:val="16"/>
            <w:rPrChange w:id="1323" w:author="Raymond Sidharta" w:date="2023-05-02T10:50:00Z">
              <w:rPr>
                <w:sz w:val="24"/>
              </w:rPr>
            </w:rPrChange>
          </w:rPr>
          <w:t xml:space="preserve">tuple </w:t>
        </w:r>
      </w:ins>
      <w:ins w:id="1324" w:author="Raymond Sidharta" w:date="2023-05-02T10:49:00Z">
        <w:r w:rsidRPr="00877667">
          <w:rPr>
            <w:rFonts w:ascii="Consolas" w:hAnsi="Consolas"/>
            <w:i/>
            <w:iCs/>
            <w:sz w:val="16"/>
            <w:szCs w:val="16"/>
            <w:rPrChange w:id="1325" w:author="Raymond Sidharta" w:date="2023-05-02T10:51:00Z">
              <w:rPr>
                <w:sz w:val="24"/>
              </w:rPr>
            </w:rPrChange>
          </w:rPr>
          <w:t>(len(bits), bits)</w:t>
        </w:r>
        <w:r w:rsidRPr="00877667">
          <w:rPr>
            <w:rFonts w:ascii="Consolas" w:hAnsi="Consolas"/>
            <w:sz w:val="16"/>
            <w:szCs w:val="16"/>
            <w:rPrChange w:id="1326" w:author="Raymond Sidharta" w:date="2023-05-02T10:50:00Z">
              <w:rPr>
                <w:sz w:val="24"/>
              </w:rPr>
            </w:rPrChange>
          </w:rPr>
          <w:t xml:space="preserve"> to </w:t>
        </w:r>
        <w:r w:rsidRPr="00877667">
          <w:rPr>
            <w:rFonts w:ascii="Consolas" w:hAnsi="Consolas"/>
            <w:i/>
            <w:iCs/>
            <w:sz w:val="16"/>
            <w:szCs w:val="16"/>
            <w:rPrChange w:id="1327" w:author="Raymond Sidharta" w:date="2023-05-02T10:51:00Z">
              <w:rPr>
                <w:sz w:val="24"/>
              </w:rPr>
            </w:rPrChange>
          </w:rPr>
          <w:t>dc_tuple</w:t>
        </w:r>
      </w:ins>
      <w:ins w:id="1328" w:author="Raymond Sidharta" w:date="2023-05-02T10:45:00Z">
        <w:r w:rsidR="00AB730E" w:rsidRPr="00877667">
          <w:rPr>
            <w:rFonts w:ascii="Consolas" w:hAnsi="Consolas"/>
            <w:sz w:val="16"/>
            <w:szCs w:val="16"/>
            <w:rPrChange w:id="1329" w:author="Raymond Sidharta" w:date="2023-05-02T10:50:00Z">
              <w:rPr>
                <w:sz w:val="24"/>
              </w:rPr>
            </w:rPrChange>
          </w:rPr>
          <w:t xml:space="preserve"> </w:t>
        </w:r>
      </w:ins>
      <w:ins w:id="1330" w:author="Raymond Sidharta" w:date="2023-05-02T10:28:00Z">
        <w:r w:rsidR="00E823D8" w:rsidRPr="00877667">
          <w:rPr>
            <w:rFonts w:ascii="Consolas" w:hAnsi="Consolas"/>
            <w:sz w:val="16"/>
            <w:szCs w:val="16"/>
            <w:rPrChange w:id="1331" w:author="Raymond Sidharta" w:date="2023-05-02T10:50:00Z">
              <w:rPr>
                <w:sz w:val="24"/>
              </w:rPr>
            </w:rPrChange>
          </w:rPr>
          <w:t xml:space="preserve"> </w:t>
        </w:r>
      </w:ins>
    </w:p>
    <w:p w:rsidR="0086705F" w:rsidRDefault="00E817B0" w:rsidP="00877667">
      <w:pPr>
        <w:numPr>
          <w:numberingChange w:id="1332" w:author="junx" w:date="2009-03-23T16:52:00Z" w:original="（%2:1:0:）"/>
        </w:numPr>
        <w:tabs>
          <w:tab w:val="left" w:pos="1530"/>
        </w:tabs>
        <w:ind w:left="1526"/>
        <w:rPr>
          <w:ins w:id="1333" w:author="Raymond Sidharta" w:date="2023-05-02T10:53:00Z"/>
          <w:rFonts w:ascii="Consolas" w:hAnsi="Consolas"/>
          <w:sz w:val="16"/>
          <w:szCs w:val="16"/>
        </w:rPr>
      </w:pPr>
      <w:ins w:id="1334" w:author="Raymond Sidharta" w:date="2023-05-02T10:52:00Z">
        <w:r>
          <w:rPr>
            <w:rFonts w:ascii="Consolas" w:hAnsi="Consolas"/>
            <w:sz w:val="16"/>
            <w:szCs w:val="16"/>
          </w:rPr>
          <w:tab/>
        </w:r>
        <w:r>
          <w:rPr>
            <w:rFonts w:ascii="Consolas" w:hAnsi="Consolas"/>
            <w:sz w:val="16"/>
            <w:szCs w:val="16"/>
          </w:rPr>
          <w:tab/>
        </w:r>
      </w:ins>
      <w:ins w:id="1335" w:author="Raymond Sidharta" w:date="2023-05-02T10:53:00Z">
        <w:r w:rsidR="0086705F">
          <w:rPr>
            <w:rFonts w:ascii="Consolas" w:hAnsi="Consolas"/>
            <w:sz w:val="16"/>
            <w:szCs w:val="16"/>
          </w:rPr>
          <w:t xml:space="preserve">for </w:t>
        </w:r>
        <w:r w:rsidR="0086705F" w:rsidRPr="006555A7">
          <w:rPr>
            <w:rFonts w:ascii="Consolas" w:hAnsi="Consolas"/>
            <w:i/>
            <w:iCs/>
            <w:sz w:val="16"/>
            <w:szCs w:val="16"/>
            <w:rPrChange w:id="1336" w:author="Raymond Sidharta" w:date="2023-05-02T11:03:00Z">
              <w:rPr>
                <w:rFonts w:ascii="Consolas" w:hAnsi="Consolas"/>
                <w:sz w:val="16"/>
                <w:szCs w:val="16"/>
              </w:rPr>
            </w:rPrChange>
          </w:rPr>
          <w:t>t</w:t>
        </w:r>
        <w:r w:rsidR="0086705F">
          <w:rPr>
            <w:rFonts w:ascii="Consolas" w:hAnsi="Consolas"/>
            <w:sz w:val="16"/>
            <w:szCs w:val="16"/>
          </w:rPr>
          <w:t xml:space="preserve"> in </w:t>
        </w:r>
        <w:r w:rsidR="0086705F" w:rsidRPr="006555A7">
          <w:rPr>
            <w:rFonts w:ascii="Consolas" w:hAnsi="Consolas"/>
            <w:i/>
            <w:iCs/>
            <w:sz w:val="16"/>
            <w:szCs w:val="16"/>
            <w:rPrChange w:id="1337" w:author="Raymond Sidharta" w:date="2023-05-02T11:03:00Z">
              <w:rPr>
                <w:rFonts w:ascii="Consolas" w:hAnsi="Consolas"/>
                <w:sz w:val="16"/>
                <w:szCs w:val="16"/>
              </w:rPr>
            </w:rPrChange>
          </w:rPr>
          <w:t>dc_tuple</w:t>
        </w:r>
        <w:r w:rsidR="0086705F">
          <w:rPr>
            <w:rFonts w:ascii="Consolas" w:hAnsi="Consolas"/>
            <w:sz w:val="16"/>
            <w:szCs w:val="16"/>
          </w:rPr>
          <w:t>:</w:t>
        </w:r>
      </w:ins>
    </w:p>
    <w:p w:rsidR="00ED3545" w:rsidRDefault="0086705F" w:rsidP="00877667">
      <w:pPr>
        <w:numPr>
          <w:numberingChange w:id="1338" w:author="junx" w:date="2009-03-23T16:52:00Z" w:original="（%2:1:0:）"/>
        </w:numPr>
        <w:tabs>
          <w:tab w:val="left" w:pos="1530"/>
        </w:tabs>
        <w:ind w:left="1526"/>
        <w:rPr>
          <w:ins w:id="1339" w:author="Raymond Sidharta" w:date="2023-05-02T11:03:00Z"/>
          <w:rFonts w:ascii="Consolas" w:hAnsi="Consolas"/>
          <w:sz w:val="16"/>
          <w:szCs w:val="16"/>
        </w:rPr>
      </w:pPr>
      <w:ins w:id="1340" w:author="Raymond Sidharta" w:date="2023-05-02T10:53:00Z">
        <w:r>
          <w:rPr>
            <w:rFonts w:ascii="Consolas" w:hAnsi="Consolas"/>
            <w:sz w:val="16"/>
            <w:szCs w:val="16"/>
          </w:rPr>
          <w:tab/>
        </w:r>
        <w:r>
          <w:rPr>
            <w:rFonts w:ascii="Consolas" w:hAnsi="Consolas"/>
            <w:sz w:val="16"/>
            <w:szCs w:val="16"/>
          </w:rPr>
          <w:tab/>
        </w:r>
        <w:r>
          <w:rPr>
            <w:rFonts w:ascii="Consolas" w:hAnsi="Consolas"/>
            <w:sz w:val="16"/>
            <w:szCs w:val="16"/>
          </w:rPr>
          <w:tab/>
        </w:r>
      </w:ins>
      <w:ins w:id="1341" w:author="Raymond Sidharta" w:date="2023-05-02T10:54:00Z">
        <w:r w:rsidR="004B40E4">
          <w:rPr>
            <w:rFonts w:ascii="Consolas" w:hAnsi="Consolas"/>
            <w:sz w:val="16"/>
            <w:szCs w:val="16"/>
          </w:rPr>
          <w:t xml:space="preserve">do Huffman coding </w:t>
        </w:r>
      </w:ins>
      <w:ins w:id="1342" w:author="Raymond Sidharta" w:date="2023-05-02T11:03:00Z">
        <w:r w:rsidR="00BD00C5">
          <w:rPr>
            <w:rFonts w:ascii="Consolas" w:hAnsi="Consolas"/>
            <w:sz w:val="16"/>
            <w:szCs w:val="16"/>
          </w:rPr>
          <w:t xml:space="preserve">on </w:t>
        </w:r>
        <w:r w:rsidR="00BD00C5" w:rsidRPr="006555A7">
          <w:rPr>
            <w:rFonts w:ascii="Consolas" w:hAnsi="Consolas"/>
            <w:i/>
            <w:iCs/>
            <w:sz w:val="16"/>
            <w:szCs w:val="16"/>
            <w:rPrChange w:id="1343" w:author="Raymond Sidharta" w:date="2023-05-02T11:03:00Z">
              <w:rPr>
                <w:rFonts w:ascii="Consolas" w:hAnsi="Consolas"/>
                <w:sz w:val="16"/>
                <w:szCs w:val="16"/>
              </w:rPr>
            </w:rPrChange>
          </w:rPr>
          <w:t>t[0]</w:t>
        </w:r>
        <w:r w:rsidR="00BD00C5">
          <w:rPr>
            <w:rFonts w:ascii="Consolas" w:hAnsi="Consolas"/>
            <w:sz w:val="16"/>
            <w:szCs w:val="16"/>
          </w:rPr>
          <w:t xml:space="preserve"> #SIZE</w:t>
        </w:r>
      </w:ins>
    </w:p>
    <w:p w:rsidR="00ED3545" w:rsidRDefault="00ED3545" w:rsidP="00877667">
      <w:pPr>
        <w:numPr>
          <w:numberingChange w:id="1344" w:author="junx" w:date="2009-03-23T16:52:00Z" w:original="（%2:1:0:）"/>
        </w:numPr>
        <w:tabs>
          <w:tab w:val="left" w:pos="1530"/>
        </w:tabs>
        <w:ind w:left="1526"/>
        <w:rPr>
          <w:ins w:id="1345" w:author="Raymond Sidharta" w:date="2023-05-02T11:03:00Z"/>
          <w:rFonts w:ascii="Consolas" w:hAnsi="Consolas"/>
          <w:sz w:val="16"/>
          <w:szCs w:val="16"/>
        </w:rPr>
      </w:pPr>
      <w:ins w:id="1346" w:author="Raymond Sidharta" w:date="2023-05-02T11:03:00Z">
        <w:r>
          <w:rPr>
            <w:rFonts w:ascii="Consolas" w:hAnsi="Consolas"/>
            <w:sz w:val="16"/>
            <w:szCs w:val="16"/>
          </w:rPr>
          <w:tab/>
        </w:r>
        <w:r>
          <w:rPr>
            <w:rFonts w:ascii="Consolas" w:hAnsi="Consolas"/>
            <w:sz w:val="16"/>
            <w:szCs w:val="16"/>
          </w:rPr>
          <w:tab/>
        </w:r>
        <w:r>
          <w:rPr>
            <w:rFonts w:ascii="Consolas" w:hAnsi="Consolas"/>
            <w:sz w:val="16"/>
            <w:szCs w:val="16"/>
          </w:rPr>
          <w:tab/>
          <w:t xml:space="preserve">create </w:t>
        </w:r>
      </w:ins>
      <w:ins w:id="1347" w:author="Raymond Sidharta" w:date="2023-05-02T15:18:00Z">
        <w:r w:rsidR="00C54D2B" w:rsidRPr="00CA2E5C">
          <w:rPr>
            <w:rFonts w:ascii="Consolas" w:hAnsi="Consolas"/>
            <w:i/>
            <w:iCs/>
            <w:sz w:val="16"/>
            <w:szCs w:val="16"/>
            <w:rPrChange w:id="1348" w:author="Raymond Sidharta" w:date="2023-05-02T15:22:00Z">
              <w:rPr>
                <w:rFonts w:ascii="Consolas" w:hAnsi="Consolas"/>
                <w:sz w:val="16"/>
                <w:szCs w:val="16"/>
              </w:rPr>
            </w:rPrChange>
          </w:rPr>
          <w:t>DPCM</w:t>
        </w:r>
        <w:r w:rsidR="00C54D2B">
          <w:rPr>
            <w:rFonts w:ascii="Consolas" w:hAnsi="Consolas"/>
            <w:sz w:val="16"/>
            <w:szCs w:val="16"/>
          </w:rPr>
          <w:t xml:space="preserve"> </w:t>
        </w:r>
      </w:ins>
      <w:ins w:id="1349" w:author="Raymond Sidharta" w:date="2023-05-02T11:03:00Z">
        <w:r w:rsidRPr="006555A7">
          <w:rPr>
            <w:rFonts w:ascii="Consolas" w:hAnsi="Consolas"/>
            <w:i/>
            <w:iCs/>
            <w:sz w:val="16"/>
            <w:szCs w:val="16"/>
            <w:rPrChange w:id="1350" w:author="Raymond Sidharta" w:date="2023-05-02T11:04:00Z">
              <w:rPr>
                <w:rFonts w:ascii="Consolas" w:hAnsi="Consolas"/>
                <w:sz w:val="16"/>
                <w:szCs w:val="16"/>
              </w:rPr>
            </w:rPrChange>
          </w:rPr>
          <w:t>Huffman_table</w:t>
        </w:r>
      </w:ins>
    </w:p>
    <w:p w:rsidR="00B1321A" w:rsidRDefault="00ED3545" w:rsidP="00877667">
      <w:pPr>
        <w:numPr>
          <w:numberingChange w:id="1351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</w:rPr>
      </w:pPr>
      <w:ins w:id="1352" w:author="Raymond Sidharta" w:date="2023-05-02T11:03:00Z">
        <w:r>
          <w:rPr>
            <w:rFonts w:ascii="Consolas" w:hAnsi="Consolas"/>
            <w:sz w:val="16"/>
            <w:szCs w:val="16"/>
          </w:rPr>
          <w:t>return</w:t>
        </w:r>
      </w:ins>
      <w:ins w:id="1353" w:author="Raymond Sidharta" w:date="2023-05-02T15:18:00Z">
        <w:r w:rsidR="00C54D2B">
          <w:rPr>
            <w:rFonts w:ascii="Consolas" w:hAnsi="Consolas"/>
            <w:sz w:val="16"/>
            <w:szCs w:val="16"/>
          </w:rPr>
          <w:t xml:space="preserve"> </w:t>
        </w:r>
        <w:r w:rsidR="00C54D2B" w:rsidRPr="00CA2E5C">
          <w:rPr>
            <w:rFonts w:ascii="Consolas" w:hAnsi="Consolas"/>
            <w:i/>
            <w:iCs/>
            <w:sz w:val="16"/>
            <w:szCs w:val="16"/>
            <w:rPrChange w:id="1354" w:author="Raymond Sidharta" w:date="2023-05-02T15:22:00Z">
              <w:rPr>
                <w:rFonts w:ascii="Consolas" w:hAnsi="Consolas"/>
                <w:sz w:val="16"/>
                <w:szCs w:val="16"/>
              </w:rPr>
            </w:rPrChange>
          </w:rPr>
          <w:t>D</w:t>
        </w:r>
      </w:ins>
      <w:ins w:id="1355" w:author="Raymond Sidharta" w:date="2023-05-02T15:19:00Z">
        <w:r w:rsidR="00C54D2B" w:rsidRPr="00CA2E5C">
          <w:rPr>
            <w:rFonts w:ascii="Consolas" w:hAnsi="Consolas"/>
            <w:i/>
            <w:iCs/>
            <w:sz w:val="16"/>
            <w:szCs w:val="16"/>
            <w:rPrChange w:id="1356" w:author="Raymond Sidharta" w:date="2023-05-02T15:22:00Z">
              <w:rPr>
                <w:rFonts w:ascii="Consolas" w:hAnsi="Consolas"/>
                <w:sz w:val="16"/>
                <w:szCs w:val="16"/>
              </w:rPr>
            </w:rPrChange>
          </w:rPr>
          <w:t>PC</w:t>
        </w:r>
        <w:r w:rsidR="001D1388" w:rsidRPr="00CA2E5C">
          <w:rPr>
            <w:rFonts w:ascii="Consolas" w:hAnsi="Consolas"/>
            <w:i/>
            <w:iCs/>
            <w:sz w:val="16"/>
            <w:szCs w:val="16"/>
            <w:rPrChange w:id="1357" w:author="Raymond Sidharta" w:date="2023-05-02T15:22:00Z">
              <w:rPr>
                <w:rFonts w:ascii="Consolas" w:hAnsi="Consolas"/>
                <w:sz w:val="16"/>
                <w:szCs w:val="16"/>
              </w:rPr>
            </w:rPrChange>
          </w:rPr>
          <w:t>M</w:t>
        </w:r>
      </w:ins>
      <w:ins w:id="1358" w:author="Raymond Sidharta" w:date="2023-05-02T11:03:00Z">
        <w:r>
          <w:rPr>
            <w:rFonts w:ascii="Consolas" w:hAnsi="Consolas"/>
            <w:sz w:val="16"/>
            <w:szCs w:val="16"/>
          </w:rPr>
          <w:t xml:space="preserve"> </w:t>
        </w:r>
        <w:r w:rsidRPr="006555A7">
          <w:rPr>
            <w:rFonts w:ascii="Consolas" w:hAnsi="Consolas"/>
            <w:i/>
            <w:iCs/>
            <w:sz w:val="16"/>
            <w:szCs w:val="16"/>
            <w:rPrChange w:id="1359" w:author="Raymond Sidharta" w:date="2023-05-02T11:04:00Z">
              <w:rPr>
                <w:rFonts w:ascii="Consolas" w:hAnsi="Consolas"/>
                <w:sz w:val="16"/>
                <w:szCs w:val="16"/>
              </w:rPr>
            </w:rPrChange>
          </w:rPr>
          <w:t>Huffman_table</w:t>
        </w:r>
      </w:ins>
      <w:ins w:id="1360" w:author="Raymond Sidharta" w:date="2023-05-02T10:17:00Z">
        <w:r w:rsidR="00B1321A" w:rsidRPr="00877667">
          <w:rPr>
            <w:rFonts w:ascii="Consolas" w:hAnsi="Consolas"/>
            <w:sz w:val="16"/>
            <w:szCs w:val="16"/>
            <w:rPrChange w:id="1361" w:author="Raymond Sidharta" w:date="2023-05-02T10:50:00Z">
              <w:rPr>
                <w:sz w:val="24"/>
              </w:rPr>
            </w:rPrChange>
          </w:rPr>
          <w:t xml:space="preserve"> </w:t>
        </w:r>
      </w:ins>
    </w:p>
    <w:p w:rsidR="0099194E" w:rsidRPr="0099194E" w:rsidDel="00E50A32" w:rsidRDefault="0099194E">
      <w:pPr>
        <w:numPr>
          <w:numberingChange w:id="1362" w:author="junx" w:date="2009-03-23T16:52:00Z" w:original="（%2:1:0:）"/>
        </w:numPr>
        <w:tabs>
          <w:tab w:val="left" w:pos="1530"/>
        </w:tabs>
        <w:ind w:left="1526"/>
        <w:rPr>
          <w:del w:id="1363" w:author="Raymond Sidharta" w:date="2023-05-02T11:04:00Z"/>
          <w:sz w:val="24"/>
        </w:rPr>
        <w:pPrChange w:id="1364" w:author="Raymond Sidharta" w:date="2023-05-02T10:50:00Z">
          <w:pPr>
            <w:numPr>
              <w:ilvl w:val="2"/>
              <w:numId w:val="1"/>
            </w:numPr>
            <w:spacing w:line="300" w:lineRule="auto"/>
            <w:ind w:left="1224" w:hanging="414"/>
          </w:pPr>
        </w:pPrChange>
      </w:pPr>
    </w:p>
    <w:p w:rsidR="0093415D" w:rsidRDefault="0093415D" w:rsidP="0093415D">
      <w:pPr>
        <w:numPr>
          <w:ilvl w:val="2"/>
          <w:numId w:val="1"/>
          <w:numberingChange w:id="1365" w:author="junx" w:date="2009-03-23T16:52:00Z" w:original="（%2:1:0:）"/>
        </w:numPr>
        <w:tabs>
          <w:tab w:val="left" w:pos="1530"/>
        </w:tabs>
        <w:spacing w:line="300" w:lineRule="auto"/>
        <w:ind w:hanging="414"/>
        <w:rPr>
          <w:sz w:val="24"/>
        </w:rPr>
      </w:pPr>
      <w:ins w:id="1366" w:author="Raymond Sidharta" w:date="2023-05-01T23:01:00Z">
        <w:r>
          <w:rPr>
            <w:sz w:val="24"/>
          </w:rPr>
          <w:t>Run-Length Encoding (RLE) on AC Coefficients</w:t>
        </w:r>
      </w:ins>
    </w:p>
    <w:p w:rsidR="001F576D" w:rsidRDefault="00661CE7" w:rsidP="00661CE7">
      <w:pPr>
        <w:numPr>
          <w:numberingChange w:id="1367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sz w:val="24"/>
        </w:rPr>
      </w:pPr>
      <w:ins w:id="1368" w:author="Raymond Sidharta" w:date="2023-05-02T11:06:00Z">
        <w:r>
          <w:rPr>
            <w:sz w:val="24"/>
          </w:rPr>
          <w:t xml:space="preserve">RLE is implemented because most </w:t>
        </w:r>
      </w:ins>
      <w:ins w:id="1369" w:author="Raymond Sidharta" w:date="2023-05-02T11:07:00Z">
        <w:r>
          <w:rPr>
            <w:sz w:val="24"/>
          </w:rPr>
          <w:t>part of AC coefficients (other coefficients except DC is AC) has value zero after quantization.</w:t>
        </w:r>
      </w:ins>
      <w:ins w:id="1370" w:author="Raymond Sidharta" w:date="2023-05-02T11:12:00Z">
        <w:r w:rsidR="0004769D">
          <w:rPr>
            <w:sz w:val="24"/>
          </w:rPr>
          <w:t xml:space="preserve"> Before RLE, first we must do a preparation which we called </w:t>
        </w:r>
        <w:r w:rsidR="0004769D" w:rsidRPr="00E81C59">
          <w:rPr>
            <w:i/>
            <w:iCs/>
            <w:sz w:val="24"/>
            <w:rPrChange w:id="1371" w:author="Raymond Sidharta" w:date="2023-05-02T11:13:00Z">
              <w:rPr>
                <w:sz w:val="24"/>
              </w:rPr>
            </w:rPrChange>
          </w:rPr>
          <w:t>zigzag scan</w:t>
        </w:r>
        <w:r w:rsidR="0004769D">
          <w:rPr>
            <w:sz w:val="24"/>
          </w:rPr>
          <w:t xml:space="preserve">. </w:t>
        </w:r>
      </w:ins>
      <w:ins w:id="1372" w:author="Raymond Sidharta" w:date="2023-05-02T11:13:00Z">
        <w:r w:rsidR="00E81C59">
          <w:rPr>
            <w:sz w:val="24"/>
          </w:rPr>
          <w:t xml:space="preserve">Zigzag scan </w:t>
        </w:r>
      </w:ins>
      <w:ins w:id="1373" w:author="Raymond Sidharta" w:date="2023-05-02T11:14:00Z">
        <w:r w:rsidR="008E01EC">
          <w:rPr>
            <w:sz w:val="24"/>
          </w:rPr>
          <w:t xml:space="preserve">turns </w:t>
        </w:r>
      </w:ins>
      <w:ins w:id="1374" w:author="Raymond Sidharta" w:date="2023-05-02T11:15:00Z">
        <w:r w:rsidR="008E01EC">
          <w:rPr>
            <w:sz w:val="24"/>
          </w:rPr>
          <w:t xml:space="preserve">8 x 8 block into a </w:t>
        </w:r>
        <w:r w:rsidR="008E01EC" w:rsidRPr="00400C22">
          <w:rPr>
            <w:i/>
            <w:iCs/>
            <w:sz w:val="24"/>
            <w:rPrChange w:id="1375" w:author="Raymond Sidharta" w:date="2023-05-02T11:18:00Z">
              <w:rPr>
                <w:sz w:val="24"/>
              </w:rPr>
            </w:rPrChange>
          </w:rPr>
          <w:t>64-vector</w:t>
        </w:r>
        <w:r w:rsidR="008E01EC">
          <w:rPr>
            <w:sz w:val="24"/>
          </w:rPr>
          <w:t>.</w:t>
        </w:r>
        <w:r w:rsidR="00081025">
          <w:rPr>
            <w:sz w:val="24"/>
          </w:rPr>
          <w:t xml:space="preserve"> </w:t>
        </w:r>
      </w:ins>
    </w:p>
    <w:p w:rsidR="00081025" w:rsidRDefault="00081025" w:rsidP="00081025">
      <w:pPr>
        <w:numPr>
          <w:numberingChange w:id="1376" w:author="junx" w:date="2009-03-23T16:52:00Z" w:original="（%2:1:0:）"/>
        </w:numPr>
        <w:tabs>
          <w:tab w:val="left" w:pos="1530"/>
        </w:tabs>
        <w:spacing w:line="300" w:lineRule="auto"/>
        <w:ind w:left="1530"/>
        <w:jc w:val="center"/>
        <w:rPr>
          <w:ins w:id="1377" w:author="Raymond Sidharta" w:date="2023-05-02T11:15:00Z"/>
          <w:sz w:val="24"/>
        </w:rPr>
      </w:pPr>
      <w:ins w:id="1378" w:author="Raymond Sidharta" w:date="2023-05-02T11:15:00Z">
        <w:r>
          <w:rPr>
            <w:noProof/>
          </w:rPr>
          <w:drawing>
            <wp:anchor distT="0" distB="0" distL="114300" distR="114300" simplePos="0" relativeHeight="251677696" behindDoc="0" locked="0" layoutInCell="1" allowOverlap="1">
              <wp:simplePos x="0" y="0"/>
              <wp:positionH relativeFrom="column">
                <wp:posOffset>1636619</wp:posOffset>
              </wp:positionH>
              <wp:positionV relativeFrom="paragraph">
                <wp:posOffset>19293</wp:posOffset>
              </wp:positionV>
              <wp:extent cx="2891155" cy="1131570"/>
              <wp:effectExtent l="0" t="0" r="4445" b="0"/>
              <wp:wrapSquare wrapText="bothSides"/>
              <wp:docPr id="9" name="Picture 9" descr="Zig-zag Scan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Zig-zag Scan"/>
                      <pic:cNvPicPr>
                        <a:picLocks noChangeAspect="1" noChangeArrowheads="1"/>
                      </pic:cNvPicPr>
                    </pic:nvPicPr>
                    <pic:blipFill>
                      <a:blip r:embed="rId1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91155" cy="11315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081025" w:rsidRDefault="00081025" w:rsidP="00081025">
      <w:pPr>
        <w:numPr>
          <w:numberingChange w:id="1379" w:author="junx" w:date="2009-03-23T16:52:00Z" w:original="（%2:1:0:）"/>
        </w:numPr>
        <w:tabs>
          <w:tab w:val="left" w:pos="1530"/>
        </w:tabs>
        <w:spacing w:line="300" w:lineRule="auto"/>
        <w:ind w:left="1530"/>
        <w:jc w:val="center"/>
        <w:rPr>
          <w:ins w:id="1380" w:author="Raymond Sidharta" w:date="2023-05-02T11:15:00Z"/>
          <w:sz w:val="24"/>
        </w:rPr>
      </w:pPr>
    </w:p>
    <w:p w:rsidR="00081025" w:rsidRDefault="00081025" w:rsidP="00081025">
      <w:pPr>
        <w:numPr>
          <w:numberingChange w:id="1381" w:author="junx" w:date="2009-03-23T16:52:00Z" w:original="（%2:1:0:）"/>
        </w:numPr>
        <w:tabs>
          <w:tab w:val="left" w:pos="1530"/>
        </w:tabs>
        <w:spacing w:line="300" w:lineRule="auto"/>
        <w:ind w:left="1530"/>
        <w:jc w:val="center"/>
        <w:rPr>
          <w:ins w:id="1382" w:author="Raymond Sidharta" w:date="2023-05-02T11:15:00Z"/>
          <w:sz w:val="24"/>
        </w:rPr>
      </w:pPr>
    </w:p>
    <w:p w:rsidR="00081025" w:rsidRDefault="00081025" w:rsidP="00081025">
      <w:pPr>
        <w:numPr>
          <w:numberingChange w:id="1383" w:author="junx" w:date="2009-03-23T16:52:00Z" w:original="（%2:1:0:）"/>
        </w:numPr>
        <w:tabs>
          <w:tab w:val="left" w:pos="1530"/>
        </w:tabs>
        <w:spacing w:line="300" w:lineRule="auto"/>
        <w:ind w:left="1530"/>
        <w:jc w:val="center"/>
        <w:rPr>
          <w:ins w:id="1384" w:author="Raymond Sidharta" w:date="2023-05-02T11:15:00Z"/>
          <w:sz w:val="24"/>
        </w:rPr>
      </w:pPr>
    </w:p>
    <w:p w:rsidR="00081025" w:rsidRDefault="00081025" w:rsidP="00081025">
      <w:pPr>
        <w:numPr>
          <w:numberingChange w:id="1385" w:author="junx" w:date="2009-03-23T16:52:00Z" w:original="（%2:1:0:）"/>
        </w:numPr>
        <w:tabs>
          <w:tab w:val="left" w:pos="1530"/>
        </w:tabs>
        <w:spacing w:line="300" w:lineRule="auto"/>
        <w:ind w:left="1530"/>
        <w:jc w:val="center"/>
        <w:rPr>
          <w:sz w:val="24"/>
        </w:rPr>
      </w:pPr>
    </w:p>
    <w:p w:rsidR="00081025" w:rsidRDefault="00081025" w:rsidP="00081025">
      <w:pPr>
        <w:numPr>
          <w:numberingChange w:id="1386" w:author="junx" w:date="2009-03-23T16:52:00Z" w:original="（%2:1:0:）"/>
        </w:numPr>
        <w:tabs>
          <w:tab w:val="left" w:pos="1530"/>
        </w:tabs>
        <w:spacing w:line="300" w:lineRule="auto"/>
        <w:ind w:left="1530"/>
        <w:jc w:val="center"/>
        <w:rPr>
          <w:i/>
          <w:iCs/>
          <w:sz w:val="14"/>
          <w:szCs w:val="14"/>
        </w:rPr>
      </w:pPr>
      <w:ins w:id="1387" w:author="Raymond Sidharta" w:date="2023-05-02T11:16:00Z">
        <w:r w:rsidRPr="00081025">
          <w:rPr>
            <w:sz w:val="14"/>
            <w:szCs w:val="14"/>
            <w:rPrChange w:id="1388" w:author="Raymond Sidharta" w:date="2023-05-02T11:16:00Z">
              <w:rPr>
                <w:sz w:val="24"/>
              </w:rPr>
            </w:rPrChange>
          </w:rPr>
          <w:t xml:space="preserve">Zigzag scan. Source: </w:t>
        </w:r>
        <w:r w:rsidR="001151EB">
          <w:rPr>
            <w:i/>
            <w:iCs/>
            <w:sz w:val="14"/>
            <w:szCs w:val="14"/>
          </w:rPr>
          <w:fldChar w:fldCharType="begin"/>
        </w:r>
        <w:r w:rsidR="001151EB">
          <w:rPr>
            <w:i/>
            <w:iCs/>
            <w:sz w:val="14"/>
            <w:szCs w:val="14"/>
          </w:rPr>
          <w:instrText xml:space="preserve"> HYPERLINK "</w:instrText>
        </w:r>
        <w:r w:rsidR="001151EB" w:rsidRPr="00081025">
          <w:rPr>
            <w:i/>
            <w:iCs/>
            <w:sz w:val="14"/>
            <w:szCs w:val="14"/>
            <w:rPrChange w:id="1389" w:author="Raymond Sidharta" w:date="2023-05-02T11:16:00Z">
              <w:rPr>
                <w:sz w:val="24"/>
              </w:rPr>
            </w:rPrChange>
          </w:rPr>
          <w:instrText>https://users.cs.cf.ac.uk/dave/Multimedia/node238.html</w:instrText>
        </w:r>
        <w:r w:rsidR="001151EB">
          <w:rPr>
            <w:i/>
            <w:iCs/>
            <w:sz w:val="14"/>
            <w:szCs w:val="14"/>
          </w:rPr>
          <w:instrText xml:space="preserve">" </w:instrText>
        </w:r>
        <w:r w:rsidR="001151EB">
          <w:rPr>
            <w:i/>
            <w:iCs/>
            <w:sz w:val="14"/>
            <w:szCs w:val="14"/>
          </w:rPr>
        </w:r>
        <w:r w:rsidR="001151EB">
          <w:rPr>
            <w:i/>
            <w:iCs/>
            <w:sz w:val="14"/>
            <w:szCs w:val="14"/>
          </w:rPr>
          <w:fldChar w:fldCharType="separate"/>
        </w:r>
        <w:r w:rsidR="001151EB" w:rsidRPr="00230658">
          <w:rPr>
            <w:rStyle w:val="Hyperlink"/>
            <w:i/>
            <w:iCs/>
            <w:sz w:val="14"/>
            <w:szCs w:val="14"/>
            <w:rPrChange w:id="1390" w:author="Raymond Sidharta" w:date="2023-05-02T11:16:00Z">
              <w:rPr>
                <w:sz w:val="24"/>
              </w:rPr>
            </w:rPrChange>
          </w:rPr>
          <w:t>https://users.cs.cf.ac.uk/dave/Multimedia/node238.html</w:t>
        </w:r>
        <w:r w:rsidR="001151EB">
          <w:rPr>
            <w:i/>
            <w:iCs/>
            <w:sz w:val="14"/>
            <w:szCs w:val="14"/>
          </w:rPr>
          <w:fldChar w:fldCharType="end"/>
        </w:r>
      </w:ins>
    </w:p>
    <w:p w:rsidR="001F1362" w:rsidRDefault="001743DE" w:rsidP="00DB7DD1">
      <w:pPr>
        <w:numPr>
          <w:numberingChange w:id="1391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1392" w:author="Raymond Sidharta" w:date="2023-05-02T14:49:00Z"/>
          <w:sz w:val="24"/>
        </w:rPr>
      </w:pPr>
      <w:ins w:id="1393" w:author="Raymond Sidharta" w:date="2023-05-02T11:17:00Z">
        <w:r>
          <w:rPr>
            <w:sz w:val="24"/>
          </w:rPr>
          <w:t>As we mentioned above, DCT and quantization together</w:t>
        </w:r>
      </w:ins>
      <w:ins w:id="1394" w:author="Raymond Sidharta" w:date="2023-05-02T11:18:00Z">
        <w:r w:rsidR="004B21CC">
          <w:rPr>
            <w:sz w:val="24"/>
          </w:rPr>
          <w:t xml:space="preserve"> will</w:t>
        </w:r>
      </w:ins>
      <w:ins w:id="1395" w:author="Raymond Sidharta" w:date="2023-05-02T11:17:00Z">
        <w:r>
          <w:rPr>
            <w:sz w:val="24"/>
          </w:rPr>
          <w:t xml:space="preserve"> zeroed out hi</w:t>
        </w:r>
      </w:ins>
      <w:ins w:id="1396" w:author="Raymond Sidharta" w:date="2023-05-02T11:18:00Z">
        <w:r>
          <w:rPr>
            <w:sz w:val="24"/>
          </w:rPr>
          <w:t>gh-spatial-frequency components</w:t>
        </w:r>
        <w:r w:rsidR="003B36F8">
          <w:rPr>
            <w:sz w:val="24"/>
          </w:rPr>
          <w:t>, and those components appear on right bottom part of the block. With zigzag sca</w:t>
        </w:r>
      </w:ins>
      <w:ins w:id="1397" w:author="Raymond Sidharta" w:date="2023-05-02T11:19:00Z">
        <w:r w:rsidR="003B36F8">
          <w:rPr>
            <w:sz w:val="24"/>
          </w:rPr>
          <w:t>n, our scan order has a good chance of concatenating long runs of zeros</w:t>
        </w:r>
      </w:ins>
      <w:ins w:id="1398" w:author="Raymond Sidharta" w:date="2023-05-02T11:20:00Z">
        <w:r w:rsidR="009A1609">
          <w:rPr>
            <w:sz w:val="24"/>
          </w:rPr>
          <w:t>.</w:t>
        </w:r>
      </w:ins>
    </w:p>
    <w:p w:rsidR="009B0E89" w:rsidRDefault="001F1362" w:rsidP="00DB7DD1">
      <w:pPr>
        <w:numPr>
          <w:numberingChange w:id="1399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1400" w:author="Raymond Sidharta" w:date="2023-05-02T15:02:00Z"/>
          <w:sz w:val="24"/>
        </w:rPr>
      </w:pPr>
      <w:ins w:id="1401" w:author="Raymond Sidharta" w:date="2023-05-02T14:49:00Z">
        <w:r>
          <w:rPr>
            <w:sz w:val="24"/>
          </w:rPr>
          <w:t>RL</w:t>
        </w:r>
      </w:ins>
      <w:ins w:id="1402" w:author="Raymond Sidharta" w:date="2023-05-02T15:02:00Z">
        <w:r w:rsidR="009B0E89">
          <w:rPr>
            <w:sz w:val="24"/>
          </w:rPr>
          <w:t xml:space="preserve">E </w:t>
        </w:r>
      </w:ins>
      <w:ins w:id="1403" w:author="Raymond Sidharta" w:date="2023-05-02T14:49:00Z">
        <w:r>
          <w:rPr>
            <w:sz w:val="24"/>
          </w:rPr>
          <w:t>step replaces values</w:t>
        </w:r>
      </w:ins>
      <w:ins w:id="1404" w:author="Raymond Sidharta" w:date="2023-05-02T14:50:00Z">
        <w:r>
          <w:rPr>
            <w:sz w:val="24"/>
          </w:rPr>
          <w:t xml:space="preserve"> by a pair (RUNLENGTH, VALUE) </w:t>
        </w:r>
        <w:r w:rsidR="002E3EBC">
          <w:rPr>
            <w:sz w:val="24"/>
          </w:rPr>
          <w:t xml:space="preserve">for each run of zeros in the AC coefficients of certain image block. </w:t>
        </w:r>
      </w:ins>
      <w:ins w:id="1405" w:author="Raymond Sidharta" w:date="2023-05-02T14:51:00Z">
        <w:r w:rsidR="00F553F1">
          <w:rPr>
            <w:sz w:val="24"/>
          </w:rPr>
          <w:t>Suppose we scan our AC list from left to right, RUNLENGTH is the number o</w:t>
        </w:r>
      </w:ins>
      <w:ins w:id="1406" w:author="Raymond Sidharta" w:date="2023-05-02T14:52:00Z">
        <w:r w:rsidR="00F553F1">
          <w:rPr>
            <w:sz w:val="24"/>
          </w:rPr>
          <w:t xml:space="preserve">f zeros strike until we </w:t>
        </w:r>
        <w:r w:rsidR="009F6DFE">
          <w:rPr>
            <w:sz w:val="24"/>
          </w:rPr>
          <w:t>fou</w:t>
        </w:r>
      </w:ins>
      <w:ins w:id="1407" w:author="Raymond Sidharta" w:date="2023-05-02T14:53:00Z">
        <w:r w:rsidR="009F6DFE">
          <w:rPr>
            <w:sz w:val="24"/>
          </w:rPr>
          <w:t>nd non-zero number which is VALUE.</w:t>
        </w:r>
        <w:r w:rsidR="00C71723">
          <w:rPr>
            <w:sz w:val="24"/>
          </w:rPr>
          <w:t xml:space="preserve"> To further save bits, a special pair (0,0) indicates the end-of-block after last </w:t>
        </w:r>
        <w:r w:rsidR="00C71723">
          <w:rPr>
            <w:sz w:val="24"/>
          </w:rPr>
          <w:lastRenderedPageBreak/>
          <w:t>nonzero AC coefficient is reached.</w:t>
        </w:r>
      </w:ins>
    </w:p>
    <w:p w:rsidR="00447DA7" w:rsidRDefault="009B0E89" w:rsidP="00DB7DD1">
      <w:pPr>
        <w:numPr>
          <w:numberingChange w:id="1408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1409" w:author="Raymond Sidharta" w:date="2023-05-02T15:07:00Z"/>
          <w:sz w:val="24"/>
        </w:rPr>
      </w:pPr>
      <w:ins w:id="1410" w:author="Raymond Sidharta" w:date="2023-05-02T15:02:00Z">
        <w:r>
          <w:rPr>
            <w:sz w:val="24"/>
          </w:rPr>
          <w:t>After RLE</w:t>
        </w:r>
      </w:ins>
      <w:ins w:id="1411" w:author="Raymond Sidharta" w:date="2023-05-02T15:03:00Z">
        <w:r w:rsidR="00192BAA">
          <w:rPr>
            <w:sz w:val="24"/>
          </w:rPr>
          <w:t>, we comp</w:t>
        </w:r>
      </w:ins>
      <w:ins w:id="1412" w:author="Raymond Sidharta" w:date="2023-05-02T15:04:00Z">
        <w:r w:rsidR="00192BAA">
          <w:rPr>
            <w:sz w:val="24"/>
          </w:rPr>
          <w:t>ress its size using Huffman coding.</w:t>
        </w:r>
        <w:r w:rsidR="00E40105">
          <w:rPr>
            <w:sz w:val="24"/>
          </w:rPr>
          <w:t xml:space="preserve"> In actual JPEG implementation, VALUE is further represented by SIZE and AMPLITUDE, similar as DCs.</w:t>
        </w:r>
        <w:r w:rsidR="00EE4147">
          <w:rPr>
            <w:sz w:val="24"/>
          </w:rPr>
          <w:t xml:space="preserve"> To save bits, RUNLENGTH and SIZE are allocated only 4 bits</w:t>
        </w:r>
      </w:ins>
      <w:ins w:id="1413" w:author="Raymond Sidharta" w:date="2023-05-02T15:05:00Z">
        <w:r w:rsidR="00EE4147">
          <w:rPr>
            <w:sz w:val="24"/>
          </w:rPr>
          <w:t xml:space="preserve"> and squeeze it into a single byte, called </w:t>
        </w:r>
        <w:r w:rsidR="00EE4147">
          <w:rPr>
            <w:i/>
            <w:iCs/>
            <w:sz w:val="24"/>
          </w:rPr>
          <w:t>Symbol 1.</w:t>
        </w:r>
        <w:r w:rsidR="00D52D0B">
          <w:rPr>
            <w:sz w:val="24"/>
          </w:rPr>
          <w:t xml:space="preserve"> </w:t>
        </w:r>
        <w:r w:rsidR="00D52D0B">
          <w:rPr>
            <w:i/>
            <w:iCs/>
            <w:sz w:val="24"/>
          </w:rPr>
          <w:t>Symbol 2</w:t>
        </w:r>
        <w:r w:rsidR="00D52D0B">
          <w:rPr>
            <w:sz w:val="24"/>
          </w:rPr>
          <w:t xml:space="preserve"> is AMPLITUDE.</w:t>
        </w:r>
        <w:r w:rsidR="004F7D37">
          <w:rPr>
            <w:sz w:val="24"/>
          </w:rPr>
          <w:t xml:space="preserve"> Since RUNLENGTH can represent only zero-runs of length </w:t>
        </w:r>
      </w:ins>
      <w:ins w:id="1414" w:author="Raymond Sidharta" w:date="2023-05-02T15:06:00Z">
        <w:r w:rsidR="004F7D37">
          <w:rPr>
            <w:sz w:val="24"/>
          </w:rPr>
          <w:t>0 to 15, in case when the zero-run length exceeds 15 we need special extension code (15,0)</w:t>
        </w:r>
        <w:r w:rsidR="001A3295">
          <w:rPr>
            <w:sz w:val="24"/>
          </w:rPr>
          <w:t xml:space="preserve"> for </w:t>
        </w:r>
        <w:r w:rsidR="001A3295">
          <w:rPr>
            <w:i/>
            <w:iCs/>
            <w:sz w:val="24"/>
          </w:rPr>
          <w:t>Symbol 1</w:t>
        </w:r>
        <w:r w:rsidR="004F7D37">
          <w:rPr>
            <w:sz w:val="24"/>
          </w:rPr>
          <w:t>.</w:t>
        </w:r>
        <w:r w:rsidR="00A506AD">
          <w:rPr>
            <w:sz w:val="24"/>
          </w:rPr>
          <w:t xml:space="preserve"> Meanwhile, we keep </w:t>
        </w:r>
      </w:ins>
      <w:ins w:id="1415" w:author="Raymond Sidharta" w:date="2023-05-02T15:07:00Z">
        <w:r w:rsidR="00A506AD">
          <w:rPr>
            <w:sz w:val="24"/>
          </w:rPr>
          <w:t>AMPLITUDE as it is.</w:t>
        </w:r>
      </w:ins>
    </w:p>
    <w:p w:rsidR="00447DA7" w:rsidRPr="00EA5A29" w:rsidRDefault="00447DA7">
      <w:pPr>
        <w:numPr>
          <w:numberingChange w:id="1416" w:author="junx" w:date="2009-03-23T16:52:00Z" w:original="（%2:1:0:）"/>
        </w:numPr>
        <w:tabs>
          <w:tab w:val="left" w:pos="1530"/>
        </w:tabs>
        <w:ind w:left="1526"/>
        <w:rPr>
          <w:ins w:id="1417" w:author="Raymond Sidharta" w:date="2023-05-02T15:07:00Z"/>
          <w:rFonts w:ascii="Consolas" w:hAnsi="Consolas"/>
          <w:sz w:val="16"/>
          <w:szCs w:val="16"/>
          <w:rPrChange w:id="1418" w:author="Raymond Sidharta" w:date="2023-05-02T15:22:00Z">
            <w:rPr>
              <w:ins w:id="1419" w:author="Raymond Sidharta" w:date="2023-05-02T15:07:00Z"/>
              <w:sz w:val="24"/>
            </w:rPr>
          </w:rPrChange>
        </w:rPr>
        <w:pPrChange w:id="1420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421" w:author="Raymond Sidharta" w:date="2023-05-02T15:07:00Z">
        <w:r w:rsidRPr="00EA5A29">
          <w:rPr>
            <w:rFonts w:ascii="Consolas" w:hAnsi="Consolas"/>
            <w:b/>
            <w:bCs/>
            <w:sz w:val="16"/>
            <w:szCs w:val="16"/>
            <w:rPrChange w:id="1422" w:author="Raymond Sidharta" w:date="2023-05-02T15:22:00Z">
              <w:rPr>
                <w:sz w:val="24"/>
              </w:rPr>
            </w:rPrChange>
          </w:rPr>
          <w:t>procedure</w:t>
        </w:r>
        <w:r w:rsidRPr="00EA5A29">
          <w:rPr>
            <w:rFonts w:ascii="Consolas" w:hAnsi="Consolas"/>
            <w:sz w:val="16"/>
            <w:szCs w:val="16"/>
            <w:rPrChange w:id="1423" w:author="Raymond Sidharta" w:date="2023-05-02T15:22:00Z">
              <w:rPr>
                <w:sz w:val="24"/>
              </w:rPr>
            </w:rPrChange>
          </w:rPr>
          <w:t xml:space="preserve"> RLE (</w:t>
        </w:r>
        <w:r w:rsidRPr="00EA5A29">
          <w:rPr>
            <w:rFonts w:ascii="Consolas" w:hAnsi="Consolas"/>
            <w:i/>
            <w:iCs/>
            <w:sz w:val="16"/>
            <w:szCs w:val="16"/>
            <w:rPrChange w:id="1424" w:author="Raymond Sidharta" w:date="2023-05-02T15:22:00Z">
              <w:rPr>
                <w:sz w:val="24"/>
              </w:rPr>
            </w:rPrChange>
          </w:rPr>
          <w:t>imageBlock</w:t>
        </w:r>
        <w:r w:rsidRPr="00EA5A29">
          <w:rPr>
            <w:rFonts w:ascii="Consolas" w:hAnsi="Consolas"/>
            <w:sz w:val="16"/>
            <w:szCs w:val="16"/>
            <w:rPrChange w:id="1425" w:author="Raymond Sidharta" w:date="2023-05-02T15:22:00Z">
              <w:rPr>
                <w:sz w:val="24"/>
              </w:rPr>
            </w:rPrChange>
          </w:rPr>
          <w:t>):</w:t>
        </w:r>
      </w:ins>
    </w:p>
    <w:p w:rsidR="00447DA7" w:rsidRPr="00EA5A29" w:rsidRDefault="00447DA7">
      <w:pPr>
        <w:numPr>
          <w:numberingChange w:id="1426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427" w:author="Raymond Sidharta" w:date="2023-05-02T15:22:00Z">
            <w:rPr>
              <w:sz w:val="24"/>
            </w:rPr>
          </w:rPrChange>
        </w:rPr>
        <w:pPrChange w:id="1428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429" w:author="Raymond Sidharta" w:date="2023-05-02T15:08:00Z">
        <w:r w:rsidRPr="00EA5A29">
          <w:rPr>
            <w:rFonts w:ascii="Consolas" w:hAnsi="Consolas"/>
            <w:sz w:val="16"/>
            <w:szCs w:val="16"/>
            <w:rPrChange w:id="1430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431" w:author="Raymond Sidharta" w:date="2023-05-02T15:22:00Z">
              <w:rPr>
                <w:sz w:val="24"/>
              </w:rPr>
            </w:rPrChange>
          </w:rPr>
          <w:tab/>
        </w:r>
      </w:ins>
      <w:ins w:id="1432" w:author="Raymond Sidharta" w:date="2023-05-02T15:07:00Z">
        <w:r w:rsidRPr="00EA5A29">
          <w:rPr>
            <w:rFonts w:ascii="Consolas" w:hAnsi="Consolas"/>
            <w:i/>
            <w:iCs/>
            <w:sz w:val="16"/>
            <w:szCs w:val="16"/>
            <w:rPrChange w:id="1433" w:author="Raymond Sidharta" w:date="2023-05-02T15:22:00Z">
              <w:rPr>
                <w:sz w:val="24"/>
              </w:rPr>
            </w:rPrChange>
          </w:rPr>
          <w:t>imageBlock</w:t>
        </w:r>
        <w:r w:rsidRPr="00EA5A29">
          <w:rPr>
            <w:rFonts w:ascii="Consolas" w:hAnsi="Consolas"/>
            <w:sz w:val="16"/>
            <w:szCs w:val="16"/>
            <w:rPrChange w:id="1434" w:author="Raymond Sidharta" w:date="2023-05-02T15:22:00Z">
              <w:rPr>
                <w:sz w:val="24"/>
              </w:rPr>
            </w:rPrChange>
          </w:rPr>
          <w:t>, ndarray which represent 8 x 8 block</w:t>
        </w:r>
      </w:ins>
    </w:p>
    <w:p w:rsidR="00447DA7" w:rsidRPr="00EA5A29" w:rsidRDefault="00447DA7">
      <w:pPr>
        <w:numPr>
          <w:numberingChange w:id="1435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436" w:author="Raymond Sidharta" w:date="2023-05-02T15:22:00Z">
            <w:rPr>
              <w:sz w:val="24"/>
            </w:rPr>
          </w:rPrChange>
        </w:rPr>
        <w:pPrChange w:id="1437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438" w:author="Raymond Sidharta" w:date="2023-05-02T15:08:00Z">
        <w:r w:rsidRPr="00EA5A29">
          <w:rPr>
            <w:rFonts w:ascii="Consolas" w:hAnsi="Consolas"/>
            <w:sz w:val="16"/>
            <w:szCs w:val="16"/>
            <w:rPrChange w:id="1439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440" w:author="Raymond Sidharta" w:date="2023-05-02T15:22:00Z">
              <w:rPr>
                <w:sz w:val="24"/>
              </w:rPr>
            </w:rPrChange>
          </w:rPr>
          <w:tab/>
        </w:r>
        <w:r w:rsidR="001655E8" w:rsidRPr="00EA5A29">
          <w:rPr>
            <w:rFonts w:ascii="Consolas" w:hAnsi="Consolas"/>
            <w:sz w:val="16"/>
            <w:szCs w:val="16"/>
            <w:rPrChange w:id="1441" w:author="Raymond Sidharta" w:date="2023-05-02T15:22:00Z">
              <w:rPr>
                <w:sz w:val="24"/>
              </w:rPr>
            </w:rPrChange>
          </w:rPr>
          <w:t xml:space="preserve">do zigzag scan for </w:t>
        </w:r>
        <w:r w:rsidR="001655E8" w:rsidRPr="00EA5A29">
          <w:rPr>
            <w:rFonts w:ascii="Consolas" w:hAnsi="Consolas"/>
            <w:i/>
            <w:iCs/>
            <w:sz w:val="16"/>
            <w:szCs w:val="16"/>
            <w:rPrChange w:id="1442" w:author="Raymond Sidharta" w:date="2023-05-02T15:22:00Z">
              <w:rPr>
                <w:sz w:val="24"/>
              </w:rPr>
            </w:rPrChange>
          </w:rPr>
          <w:t>imageBlock</w:t>
        </w:r>
        <w:r w:rsidR="001655E8" w:rsidRPr="00EA5A29">
          <w:rPr>
            <w:rFonts w:ascii="Consolas" w:hAnsi="Consolas"/>
            <w:sz w:val="16"/>
            <w:szCs w:val="16"/>
            <w:rPrChange w:id="1443" w:author="Raymond Sidharta" w:date="2023-05-02T15:22:00Z">
              <w:rPr>
                <w:sz w:val="24"/>
              </w:rPr>
            </w:rPrChange>
          </w:rPr>
          <w:t xml:space="preserve">, resulting </w:t>
        </w:r>
        <w:r w:rsidR="001655E8" w:rsidRPr="00EA5A29">
          <w:rPr>
            <w:rFonts w:ascii="Consolas" w:hAnsi="Consolas"/>
            <w:i/>
            <w:iCs/>
            <w:sz w:val="16"/>
            <w:szCs w:val="16"/>
            <w:rPrChange w:id="1444" w:author="Raymond Sidharta" w:date="2023-05-02T15:22:00Z">
              <w:rPr>
                <w:sz w:val="24"/>
              </w:rPr>
            </w:rPrChange>
          </w:rPr>
          <w:t>ac_coef</w:t>
        </w:r>
      </w:ins>
    </w:p>
    <w:p w:rsidR="001655E8" w:rsidRPr="00EA5A29" w:rsidRDefault="001655E8">
      <w:pPr>
        <w:numPr>
          <w:numberingChange w:id="1445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446" w:author="Raymond Sidharta" w:date="2023-05-02T15:22:00Z">
            <w:rPr>
              <w:sz w:val="24"/>
            </w:rPr>
          </w:rPrChange>
        </w:rPr>
        <w:pPrChange w:id="1447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448" w:author="Raymond Sidharta" w:date="2023-05-02T15:08:00Z">
        <w:r w:rsidRPr="00EA5A29">
          <w:rPr>
            <w:rFonts w:ascii="Consolas" w:hAnsi="Consolas"/>
            <w:sz w:val="16"/>
            <w:szCs w:val="16"/>
            <w:rPrChange w:id="1449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450" w:author="Raymond Sidharta" w:date="2023-05-02T15:22:00Z">
              <w:rPr>
                <w:sz w:val="24"/>
              </w:rPr>
            </w:rPrChange>
          </w:rPr>
          <w:tab/>
        </w:r>
        <w:r w:rsidR="00FE1858" w:rsidRPr="00EA5A29">
          <w:rPr>
            <w:rFonts w:ascii="Consolas" w:hAnsi="Consolas"/>
            <w:i/>
            <w:iCs/>
            <w:sz w:val="16"/>
            <w:szCs w:val="16"/>
            <w:rPrChange w:id="1451" w:author="Raymond Sidharta" w:date="2023-05-02T15:22:00Z">
              <w:rPr>
                <w:sz w:val="24"/>
              </w:rPr>
            </w:rPrChange>
          </w:rPr>
          <w:t>ac_coef</w:t>
        </w:r>
        <w:r w:rsidR="00FE1858" w:rsidRPr="00EA5A29">
          <w:rPr>
            <w:rFonts w:ascii="Consolas" w:hAnsi="Consolas"/>
            <w:sz w:val="16"/>
            <w:szCs w:val="16"/>
            <w:rPrChange w:id="1452" w:author="Raymond Sidharta" w:date="2023-05-02T15:22:00Z">
              <w:rPr>
                <w:sz w:val="24"/>
              </w:rPr>
            </w:rPrChange>
          </w:rPr>
          <w:t xml:space="preserve">, list with 63 </w:t>
        </w:r>
      </w:ins>
      <w:ins w:id="1453" w:author="Raymond Sidharta" w:date="2023-05-02T15:09:00Z">
        <w:r w:rsidR="00FE1858" w:rsidRPr="00EA5A29">
          <w:rPr>
            <w:rFonts w:ascii="Consolas" w:hAnsi="Consolas"/>
            <w:sz w:val="16"/>
            <w:szCs w:val="16"/>
            <w:rPrChange w:id="1454" w:author="Raymond Sidharta" w:date="2023-05-02T15:22:00Z">
              <w:rPr>
                <w:sz w:val="24"/>
              </w:rPr>
            </w:rPrChange>
          </w:rPr>
          <w:t>AC coefficients inside</w:t>
        </w:r>
      </w:ins>
    </w:p>
    <w:p w:rsidR="00FE1858" w:rsidRPr="00EA5A29" w:rsidRDefault="00FE1858">
      <w:pPr>
        <w:numPr>
          <w:numberingChange w:id="1455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456" w:author="Raymond Sidharta" w:date="2023-05-02T15:22:00Z">
            <w:rPr>
              <w:sz w:val="24"/>
            </w:rPr>
          </w:rPrChange>
        </w:rPr>
        <w:pPrChange w:id="1457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458" w:author="Raymond Sidharta" w:date="2023-05-02T15:12:00Z">
        <w:r w:rsidRPr="00EA5A29">
          <w:rPr>
            <w:rFonts w:ascii="Consolas" w:hAnsi="Consolas"/>
            <w:sz w:val="16"/>
            <w:szCs w:val="16"/>
            <w:rPrChange w:id="1459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460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i/>
            <w:iCs/>
            <w:sz w:val="16"/>
            <w:szCs w:val="16"/>
            <w:rPrChange w:id="1461" w:author="Raymond Sidharta" w:date="2023-05-02T15:22:00Z">
              <w:rPr>
                <w:sz w:val="24"/>
              </w:rPr>
            </w:rPrChange>
          </w:rPr>
          <w:t>ac_</w:t>
        </w:r>
      </w:ins>
      <w:ins w:id="1462" w:author="Raymond Sidharta" w:date="2023-05-02T15:13:00Z">
        <w:r w:rsidRPr="00EA5A29">
          <w:rPr>
            <w:rFonts w:ascii="Consolas" w:hAnsi="Consolas"/>
            <w:i/>
            <w:iCs/>
            <w:sz w:val="16"/>
            <w:szCs w:val="16"/>
            <w:rPrChange w:id="1463" w:author="Raymond Sidharta" w:date="2023-05-02T15:22:00Z">
              <w:rPr>
                <w:sz w:val="24"/>
              </w:rPr>
            </w:rPrChange>
          </w:rPr>
          <w:t>tuple</w:t>
        </w:r>
        <w:r w:rsidRPr="00EA5A29">
          <w:rPr>
            <w:rFonts w:ascii="Consolas" w:hAnsi="Consolas"/>
            <w:sz w:val="16"/>
            <w:szCs w:val="16"/>
            <w:rPrChange w:id="1464" w:author="Raymond Sidharta" w:date="2023-05-02T15:22:00Z">
              <w:rPr>
                <w:sz w:val="24"/>
              </w:rPr>
            </w:rPrChange>
          </w:rPr>
          <w:t xml:space="preserve">, list with </w:t>
        </w:r>
        <w:r w:rsidR="00CC1AE6" w:rsidRPr="00EA5A29">
          <w:rPr>
            <w:rFonts w:ascii="Consolas" w:hAnsi="Consolas"/>
            <w:sz w:val="16"/>
            <w:szCs w:val="16"/>
            <w:rPrChange w:id="1465" w:author="Raymond Sidharta" w:date="2023-05-02T15:22:00Z">
              <w:rPr>
                <w:sz w:val="24"/>
              </w:rPr>
            </w:rPrChange>
          </w:rPr>
          <w:t>RLE tuples</w:t>
        </w:r>
        <w:r w:rsidR="00FB53E7" w:rsidRPr="00EA5A29">
          <w:rPr>
            <w:rFonts w:ascii="Consolas" w:hAnsi="Consolas"/>
            <w:sz w:val="16"/>
            <w:szCs w:val="16"/>
            <w:rPrChange w:id="1466" w:author="Raymond Sidharta" w:date="2023-05-02T15:22:00Z">
              <w:rPr>
                <w:sz w:val="24"/>
              </w:rPr>
            </w:rPrChange>
          </w:rPr>
          <w:t>: (</w:t>
        </w:r>
        <w:r w:rsidR="00FB53E7" w:rsidRPr="00EA5A29">
          <w:rPr>
            <w:rFonts w:ascii="Consolas" w:hAnsi="Consolas"/>
            <w:i/>
            <w:iCs/>
            <w:sz w:val="16"/>
            <w:szCs w:val="16"/>
            <w:rPrChange w:id="1467" w:author="Raymond Sidharta" w:date="2023-05-02T15:22:00Z">
              <w:rPr>
                <w:i/>
                <w:iCs/>
                <w:sz w:val="24"/>
              </w:rPr>
            </w:rPrChange>
          </w:rPr>
          <w:t>symbol1, symbol2</w:t>
        </w:r>
        <w:r w:rsidR="00FB53E7" w:rsidRPr="00EA5A29">
          <w:rPr>
            <w:rFonts w:ascii="Consolas" w:hAnsi="Consolas"/>
            <w:sz w:val="16"/>
            <w:szCs w:val="16"/>
            <w:rPrChange w:id="1468" w:author="Raymond Sidharta" w:date="2023-05-02T15:22:00Z">
              <w:rPr>
                <w:sz w:val="24"/>
              </w:rPr>
            </w:rPrChange>
          </w:rPr>
          <w:t>)</w:t>
        </w:r>
      </w:ins>
    </w:p>
    <w:p w:rsidR="008346ED" w:rsidRPr="00EA5A29" w:rsidRDefault="008346ED">
      <w:pPr>
        <w:numPr>
          <w:numberingChange w:id="1469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470" w:author="Raymond Sidharta" w:date="2023-05-02T15:22:00Z">
            <w:rPr>
              <w:sz w:val="24"/>
            </w:rPr>
          </w:rPrChange>
        </w:rPr>
        <w:pPrChange w:id="1471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472" w:author="Raymond Sidharta" w:date="2023-05-02T15:14:00Z">
        <w:r w:rsidRPr="00EA5A29">
          <w:rPr>
            <w:rFonts w:ascii="Consolas" w:hAnsi="Consolas"/>
            <w:sz w:val="16"/>
            <w:szCs w:val="16"/>
            <w:rPrChange w:id="1473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474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i/>
            <w:iCs/>
            <w:sz w:val="16"/>
            <w:szCs w:val="16"/>
            <w:rPrChange w:id="1475" w:author="Raymond Sidharta" w:date="2023-05-02T15:22:00Z">
              <w:rPr>
                <w:sz w:val="24"/>
              </w:rPr>
            </w:rPrChange>
          </w:rPr>
          <w:t>runlength</w:t>
        </w:r>
        <w:r w:rsidRPr="00EA5A29">
          <w:rPr>
            <w:rFonts w:ascii="Consolas" w:hAnsi="Consolas"/>
            <w:sz w:val="16"/>
            <w:szCs w:val="16"/>
            <w:rPrChange w:id="1476" w:author="Raymond Sidharta" w:date="2023-05-02T15:22:00Z">
              <w:rPr>
                <w:sz w:val="24"/>
              </w:rPr>
            </w:rPrChange>
          </w:rPr>
          <w:t xml:space="preserve"> = 0</w:t>
        </w:r>
      </w:ins>
    </w:p>
    <w:p w:rsidR="00FE1858" w:rsidRPr="00EA5A29" w:rsidRDefault="00FE1858">
      <w:pPr>
        <w:numPr>
          <w:numberingChange w:id="1477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478" w:author="Raymond Sidharta" w:date="2023-05-02T15:22:00Z">
            <w:rPr>
              <w:sz w:val="24"/>
            </w:rPr>
          </w:rPrChange>
        </w:rPr>
        <w:pPrChange w:id="1479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480" w:author="Raymond Sidharta" w:date="2023-05-02T15:09:00Z">
        <w:r w:rsidRPr="00EA5A29">
          <w:rPr>
            <w:rFonts w:ascii="Consolas" w:hAnsi="Consolas"/>
            <w:sz w:val="16"/>
            <w:szCs w:val="16"/>
            <w:rPrChange w:id="1481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482" w:author="Raymond Sidharta" w:date="2023-05-02T15:22:00Z">
              <w:rPr>
                <w:sz w:val="24"/>
              </w:rPr>
            </w:rPrChange>
          </w:rPr>
          <w:tab/>
        </w:r>
      </w:ins>
      <w:ins w:id="1483" w:author="Raymond Sidharta" w:date="2023-05-02T15:10:00Z">
        <w:r w:rsidRPr="00EA5A29">
          <w:rPr>
            <w:rFonts w:ascii="Consolas" w:hAnsi="Consolas"/>
            <w:sz w:val="16"/>
            <w:szCs w:val="16"/>
            <w:rPrChange w:id="1484" w:author="Raymond Sidharta" w:date="2023-05-02T15:22:00Z">
              <w:rPr>
                <w:sz w:val="24"/>
              </w:rPr>
            </w:rPrChange>
          </w:rPr>
          <w:t xml:space="preserve">for </w:t>
        </w:r>
        <w:r w:rsidRPr="00EA5A29">
          <w:rPr>
            <w:rFonts w:ascii="Consolas" w:hAnsi="Consolas"/>
            <w:i/>
            <w:iCs/>
            <w:sz w:val="16"/>
            <w:szCs w:val="16"/>
            <w:rPrChange w:id="1485" w:author="Raymond Sidharta" w:date="2023-05-02T15:22:00Z">
              <w:rPr>
                <w:sz w:val="24"/>
              </w:rPr>
            </w:rPrChange>
          </w:rPr>
          <w:t>i</w:t>
        </w:r>
        <w:r w:rsidRPr="00EA5A29">
          <w:rPr>
            <w:rFonts w:ascii="Consolas" w:hAnsi="Consolas"/>
            <w:sz w:val="16"/>
            <w:szCs w:val="16"/>
            <w:rPrChange w:id="1486" w:author="Raymond Sidharta" w:date="2023-05-02T15:22:00Z">
              <w:rPr>
                <w:sz w:val="24"/>
              </w:rPr>
            </w:rPrChange>
          </w:rPr>
          <w:t xml:space="preserve"> be </w:t>
        </w:r>
        <w:r w:rsidRPr="00EA5A29">
          <w:rPr>
            <w:rFonts w:ascii="Consolas" w:hAnsi="Consolas"/>
            <w:i/>
            <w:iCs/>
            <w:sz w:val="16"/>
            <w:szCs w:val="16"/>
            <w:rPrChange w:id="1487" w:author="Raymond Sidharta" w:date="2023-05-02T15:22:00Z">
              <w:rPr>
                <w:sz w:val="24"/>
              </w:rPr>
            </w:rPrChange>
          </w:rPr>
          <w:t>ac_coef</w:t>
        </w:r>
        <w:r w:rsidRPr="00EA5A29">
          <w:rPr>
            <w:rFonts w:ascii="Consolas" w:hAnsi="Consolas"/>
            <w:sz w:val="16"/>
            <w:szCs w:val="16"/>
            <w:rPrChange w:id="1488" w:author="Raymond Sidharta" w:date="2023-05-02T15:22:00Z">
              <w:rPr>
                <w:sz w:val="24"/>
              </w:rPr>
            </w:rPrChange>
          </w:rPr>
          <w:t xml:space="preserve"> index:</w:t>
        </w:r>
      </w:ins>
    </w:p>
    <w:p w:rsidR="00FE1858" w:rsidRPr="00EA5A29" w:rsidRDefault="00FE1858">
      <w:pPr>
        <w:numPr>
          <w:numberingChange w:id="1489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490" w:author="Raymond Sidharta" w:date="2023-05-02T15:22:00Z">
            <w:rPr>
              <w:sz w:val="24"/>
            </w:rPr>
          </w:rPrChange>
        </w:rPr>
        <w:pPrChange w:id="1491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492" w:author="Raymond Sidharta" w:date="2023-05-02T15:10:00Z">
        <w:r w:rsidRPr="00EA5A29">
          <w:rPr>
            <w:rFonts w:ascii="Consolas" w:hAnsi="Consolas"/>
            <w:sz w:val="16"/>
            <w:szCs w:val="16"/>
            <w:rPrChange w:id="1493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494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495" w:author="Raymond Sidharta" w:date="2023-05-02T15:22:00Z">
              <w:rPr>
                <w:sz w:val="24"/>
              </w:rPr>
            </w:rPrChange>
          </w:rPr>
          <w:tab/>
        </w:r>
      </w:ins>
      <w:ins w:id="1496" w:author="Raymond Sidharta" w:date="2023-05-02T15:12:00Z">
        <w:r w:rsidRPr="00EA5A29">
          <w:rPr>
            <w:rFonts w:ascii="Consolas" w:hAnsi="Consolas"/>
            <w:sz w:val="16"/>
            <w:szCs w:val="16"/>
            <w:rPrChange w:id="1497" w:author="Raymond Sidharta" w:date="2023-05-02T15:22:00Z">
              <w:rPr>
                <w:sz w:val="24"/>
              </w:rPr>
            </w:rPrChange>
          </w:rPr>
          <w:t xml:space="preserve">if </w:t>
        </w:r>
        <w:r w:rsidRPr="00EA5A29">
          <w:rPr>
            <w:rFonts w:ascii="Consolas" w:hAnsi="Consolas"/>
            <w:i/>
            <w:iCs/>
            <w:sz w:val="16"/>
            <w:szCs w:val="16"/>
            <w:rPrChange w:id="1498" w:author="Raymond Sidharta" w:date="2023-05-02T15:22:00Z">
              <w:rPr>
                <w:sz w:val="24"/>
              </w:rPr>
            </w:rPrChange>
          </w:rPr>
          <w:t>ac_coef[i]</w:t>
        </w:r>
        <w:r w:rsidRPr="00EA5A29">
          <w:rPr>
            <w:rFonts w:ascii="Consolas" w:hAnsi="Consolas"/>
            <w:sz w:val="16"/>
            <w:szCs w:val="16"/>
            <w:rPrChange w:id="1499" w:author="Raymond Sidharta" w:date="2023-05-02T15:22:00Z">
              <w:rPr>
                <w:sz w:val="24"/>
              </w:rPr>
            </w:rPrChange>
          </w:rPr>
          <w:t xml:space="preserve"> is zero:</w:t>
        </w:r>
      </w:ins>
    </w:p>
    <w:p w:rsidR="00FE1858" w:rsidRPr="00EA5A29" w:rsidRDefault="00FE1858">
      <w:pPr>
        <w:numPr>
          <w:numberingChange w:id="1500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501" w:author="Raymond Sidharta" w:date="2023-05-02T15:22:00Z">
            <w:rPr>
              <w:sz w:val="24"/>
            </w:rPr>
          </w:rPrChange>
        </w:rPr>
        <w:pPrChange w:id="1502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03" w:author="Raymond Sidharta" w:date="2023-05-02T15:12:00Z">
        <w:r w:rsidRPr="00EA5A29">
          <w:rPr>
            <w:rFonts w:ascii="Consolas" w:hAnsi="Consolas"/>
            <w:sz w:val="16"/>
            <w:szCs w:val="16"/>
            <w:rPrChange w:id="1504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05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0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07" w:author="Raymond Sidharta" w:date="2023-05-02T15:22:00Z">
              <w:rPr>
                <w:sz w:val="24"/>
              </w:rPr>
            </w:rPrChange>
          </w:rPr>
          <w:tab/>
          <w:t xml:space="preserve">if </w:t>
        </w:r>
        <w:r w:rsidRPr="00EA5A29">
          <w:rPr>
            <w:rFonts w:ascii="Consolas" w:hAnsi="Consolas"/>
            <w:i/>
            <w:iCs/>
            <w:sz w:val="16"/>
            <w:szCs w:val="16"/>
            <w:rPrChange w:id="1508" w:author="Raymond Sidharta" w:date="2023-05-02T15:22:00Z">
              <w:rPr>
                <w:sz w:val="24"/>
              </w:rPr>
            </w:rPrChange>
          </w:rPr>
          <w:t>runlength</w:t>
        </w:r>
        <w:r w:rsidRPr="00EA5A29">
          <w:rPr>
            <w:rFonts w:ascii="Consolas" w:hAnsi="Consolas"/>
            <w:sz w:val="16"/>
            <w:szCs w:val="16"/>
            <w:rPrChange w:id="1509" w:author="Raymond Sidharta" w:date="2023-05-02T15:22:00Z">
              <w:rPr>
                <w:sz w:val="24"/>
              </w:rPr>
            </w:rPrChange>
          </w:rPr>
          <w:t xml:space="preserve"> == 15:</w:t>
        </w:r>
      </w:ins>
    </w:p>
    <w:p w:rsidR="00FE1858" w:rsidRPr="00EA5A29" w:rsidRDefault="00FE1858">
      <w:pPr>
        <w:numPr>
          <w:numberingChange w:id="1510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511" w:author="Raymond Sidharta" w:date="2023-05-02T15:22:00Z">
            <w:rPr>
              <w:sz w:val="24"/>
            </w:rPr>
          </w:rPrChange>
        </w:rPr>
        <w:pPrChange w:id="1512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13" w:author="Raymond Sidharta" w:date="2023-05-02T15:12:00Z">
        <w:r w:rsidRPr="00EA5A29">
          <w:rPr>
            <w:rFonts w:ascii="Consolas" w:hAnsi="Consolas"/>
            <w:sz w:val="16"/>
            <w:szCs w:val="16"/>
            <w:rPrChange w:id="1514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15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1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1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18" w:author="Raymond Sidharta" w:date="2023-05-02T15:22:00Z">
              <w:rPr>
                <w:sz w:val="24"/>
              </w:rPr>
            </w:rPrChange>
          </w:rPr>
          <w:tab/>
          <w:t xml:space="preserve">append </w:t>
        </w:r>
      </w:ins>
      <w:ins w:id="1519" w:author="Raymond Sidharta" w:date="2023-05-02T15:13:00Z">
        <w:r w:rsidR="008346ED" w:rsidRPr="00EA5A29">
          <w:rPr>
            <w:rFonts w:ascii="Consolas" w:hAnsi="Consolas"/>
            <w:sz w:val="16"/>
            <w:szCs w:val="16"/>
            <w:rPrChange w:id="1520" w:author="Raymond Sidharta" w:date="2023-05-02T15:22:00Z">
              <w:rPr>
                <w:sz w:val="24"/>
              </w:rPr>
            </w:rPrChange>
          </w:rPr>
          <w:t xml:space="preserve">( (15,0), ‘’) to </w:t>
        </w:r>
        <w:r w:rsidR="008346ED" w:rsidRPr="00EA5A29">
          <w:rPr>
            <w:rFonts w:ascii="Consolas" w:hAnsi="Consolas"/>
            <w:i/>
            <w:iCs/>
            <w:sz w:val="16"/>
            <w:szCs w:val="16"/>
            <w:rPrChange w:id="1521" w:author="Raymond Sidharta" w:date="2023-05-02T15:22:00Z">
              <w:rPr>
                <w:sz w:val="24"/>
              </w:rPr>
            </w:rPrChange>
          </w:rPr>
          <w:t>ac_tuple</w:t>
        </w:r>
      </w:ins>
    </w:p>
    <w:p w:rsidR="008346ED" w:rsidRPr="00EA5A29" w:rsidRDefault="008346ED">
      <w:pPr>
        <w:numPr>
          <w:numberingChange w:id="1522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523" w:author="Raymond Sidharta" w:date="2023-05-02T15:22:00Z">
            <w:rPr>
              <w:sz w:val="24"/>
            </w:rPr>
          </w:rPrChange>
        </w:rPr>
        <w:pPrChange w:id="1524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25" w:author="Raymond Sidharta" w:date="2023-05-02T15:14:00Z">
        <w:r w:rsidRPr="00EA5A29">
          <w:rPr>
            <w:rFonts w:ascii="Consolas" w:hAnsi="Consolas"/>
            <w:sz w:val="16"/>
            <w:szCs w:val="16"/>
            <w:rPrChange w:id="152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2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28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29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30" w:author="Raymond Sidharta" w:date="2023-05-02T15:22:00Z">
              <w:rPr>
                <w:sz w:val="24"/>
              </w:rPr>
            </w:rPrChange>
          </w:rPr>
          <w:tab/>
        </w:r>
        <w:r w:rsidR="00606012" w:rsidRPr="00EA5A29">
          <w:rPr>
            <w:rFonts w:ascii="Consolas" w:hAnsi="Consolas"/>
            <w:i/>
            <w:iCs/>
            <w:sz w:val="16"/>
            <w:szCs w:val="16"/>
            <w:rPrChange w:id="1531" w:author="Raymond Sidharta" w:date="2023-05-02T15:22:00Z">
              <w:rPr>
                <w:sz w:val="24"/>
              </w:rPr>
            </w:rPrChange>
          </w:rPr>
          <w:t>runlength</w:t>
        </w:r>
        <w:r w:rsidR="00606012" w:rsidRPr="00EA5A29">
          <w:rPr>
            <w:rFonts w:ascii="Consolas" w:hAnsi="Consolas"/>
            <w:sz w:val="16"/>
            <w:szCs w:val="16"/>
            <w:rPrChange w:id="1532" w:author="Raymond Sidharta" w:date="2023-05-02T15:22:00Z">
              <w:rPr>
                <w:sz w:val="24"/>
              </w:rPr>
            </w:rPrChange>
          </w:rPr>
          <w:t xml:space="preserve"> = 0</w:t>
        </w:r>
      </w:ins>
    </w:p>
    <w:p w:rsidR="00606012" w:rsidRPr="00EA5A29" w:rsidRDefault="00606012">
      <w:pPr>
        <w:numPr>
          <w:numberingChange w:id="1533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534" w:author="Raymond Sidharta" w:date="2023-05-02T15:22:00Z">
            <w:rPr>
              <w:sz w:val="24"/>
            </w:rPr>
          </w:rPrChange>
        </w:rPr>
        <w:pPrChange w:id="1535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36" w:author="Raymond Sidharta" w:date="2023-05-02T15:14:00Z">
        <w:r w:rsidRPr="00EA5A29">
          <w:rPr>
            <w:rFonts w:ascii="Consolas" w:hAnsi="Consolas"/>
            <w:sz w:val="16"/>
            <w:szCs w:val="16"/>
            <w:rPrChange w:id="153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38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39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40" w:author="Raymond Sidharta" w:date="2023-05-02T15:22:00Z">
              <w:rPr>
                <w:sz w:val="24"/>
              </w:rPr>
            </w:rPrChange>
          </w:rPr>
          <w:tab/>
          <w:t>else:</w:t>
        </w:r>
      </w:ins>
    </w:p>
    <w:p w:rsidR="00606012" w:rsidRPr="00EA5A29" w:rsidRDefault="00606012">
      <w:pPr>
        <w:numPr>
          <w:numberingChange w:id="1541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542" w:author="Raymond Sidharta" w:date="2023-05-02T15:22:00Z">
            <w:rPr>
              <w:sz w:val="24"/>
            </w:rPr>
          </w:rPrChange>
        </w:rPr>
        <w:pPrChange w:id="1543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44" w:author="Raymond Sidharta" w:date="2023-05-02T15:14:00Z">
        <w:r w:rsidRPr="00EA5A29">
          <w:rPr>
            <w:rFonts w:ascii="Consolas" w:hAnsi="Consolas"/>
            <w:sz w:val="16"/>
            <w:szCs w:val="16"/>
            <w:rPrChange w:id="1545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4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4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48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49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i/>
            <w:iCs/>
            <w:sz w:val="16"/>
            <w:szCs w:val="16"/>
            <w:rPrChange w:id="1550" w:author="Raymond Sidharta" w:date="2023-05-02T15:22:00Z">
              <w:rPr>
                <w:sz w:val="24"/>
              </w:rPr>
            </w:rPrChange>
          </w:rPr>
          <w:t xml:space="preserve">runlength </w:t>
        </w:r>
        <w:r w:rsidRPr="00EA5A29">
          <w:rPr>
            <w:rFonts w:ascii="Consolas" w:hAnsi="Consolas"/>
            <w:sz w:val="16"/>
            <w:szCs w:val="16"/>
            <w:rPrChange w:id="1551" w:author="Raymond Sidharta" w:date="2023-05-02T15:22:00Z">
              <w:rPr>
                <w:sz w:val="24"/>
              </w:rPr>
            </w:rPrChange>
          </w:rPr>
          <w:t>+= 1</w:t>
        </w:r>
      </w:ins>
    </w:p>
    <w:p w:rsidR="00606012" w:rsidRPr="00EA5A29" w:rsidRDefault="00606012">
      <w:pPr>
        <w:numPr>
          <w:numberingChange w:id="1552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553" w:author="Raymond Sidharta" w:date="2023-05-02T15:22:00Z">
            <w:rPr>
              <w:sz w:val="24"/>
            </w:rPr>
          </w:rPrChange>
        </w:rPr>
        <w:pPrChange w:id="1554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55" w:author="Raymond Sidharta" w:date="2023-05-02T15:14:00Z">
        <w:r w:rsidRPr="00EA5A29">
          <w:rPr>
            <w:rFonts w:ascii="Consolas" w:hAnsi="Consolas"/>
            <w:sz w:val="16"/>
            <w:szCs w:val="16"/>
            <w:rPrChange w:id="155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5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58" w:author="Raymond Sidharta" w:date="2023-05-02T15:22:00Z">
              <w:rPr>
                <w:sz w:val="24"/>
              </w:rPr>
            </w:rPrChange>
          </w:rPr>
          <w:tab/>
          <w:t>else:</w:t>
        </w:r>
      </w:ins>
    </w:p>
    <w:p w:rsidR="00606012" w:rsidRPr="00EA5A29" w:rsidRDefault="00606012">
      <w:pPr>
        <w:numPr>
          <w:numberingChange w:id="1559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i/>
          <w:iCs/>
          <w:sz w:val="16"/>
          <w:szCs w:val="16"/>
          <w:rPrChange w:id="1560" w:author="Raymond Sidharta" w:date="2023-05-02T15:22:00Z">
            <w:rPr>
              <w:sz w:val="24"/>
            </w:rPr>
          </w:rPrChange>
        </w:rPr>
        <w:pPrChange w:id="1561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62" w:author="Raymond Sidharta" w:date="2023-05-02T15:14:00Z">
        <w:r w:rsidRPr="00EA5A29">
          <w:rPr>
            <w:rFonts w:ascii="Consolas" w:hAnsi="Consolas"/>
            <w:sz w:val="16"/>
            <w:szCs w:val="16"/>
            <w:rPrChange w:id="1563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64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65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6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i/>
            <w:iCs/>
            <w:sz w:val="16"/>
            <w:szCs w:val="16"/>
            <w:rPrChange w:id="1567" w:author="Raymond Sidharta" w:date="2023-05-02T15:22:00Z">
              <w:rPr>
                <w:sz w:val="24"/>
              </w:rPr>
            </w:rPrChange>
          </w:rPr>
          <w:t>amplitude</w:t>
        </w:r>
        <w:r w:rsidRPr="00EA5A29">
          <w:rPr>
            <w:rFonts w:ascii="Consolas" w:hAnsi="Consolas"/>
            <w:sz w:val="16"/>
            <w:szCs w:val="16"/>
            <w:rPrChange w:id="1568" w:author="Raymond Sidharta" w:date="2023-05-02T15:22:00Z">
              <w:rPr>
                <w:sz w:val="24"/>
              </w:rPr>
            </w:rPrChange>
          </w:rPr>
          <w:t xml:space="preserve"> = </w:t>
        </w:r>
        <w:r w:rsidRPr="00EA5A29">
          <w:rPr>
            <w:rFonts w:ascii="Consolas" w:hAnsi="Consolas"/>
            <w:i/>
            <w:iCs/>
            <w:sz w:val="16"/>
            <w:szCs w:val="16"/>
            <w:rPrChange w:id="1569" w:author="Raymond Sidharta" w:date="2023-05-02T15:22:00Z">
              <w:rPr>
                <w:sz w:val="24"/>
              </w:rPr>
            </w:rPrChange>
          </w:rPr>
          <w:t>ac_coef[i]</w:t>
        </w:r>
      </w:ins>
    </w:p>
    <w:p w:rsidR="00606012" w:rsidRPr="00EA5A29" w:rsidRDefault="00606012">
      <w:pPr>
        <w:numPr>
          <w:numberingChange w:id="1570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571" w:author="Raymond Sidharta" w:date="2023-05-02T15:22:00Z">
            <w:rPr>
              <w:sz w:val="24"/>
            </w:rPr>
          </w:rPrChange>
        </w:rPr>
        <w:pPrChange w:id="1572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73" w:author="Raymond Sidharta" w:date="2023-05-02T15:14:00Z">
        <w:r w:rsidRPr="00EA5A29">
          <w:rPr>
            <w:rFonts w:ascii="Consolas" w:hAnsi="Consolas"/>
            <w:sz w:val="16"/>
            <w:szCs w:val="16"/>
            <w:rPrChange w:id="1574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75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7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77" w:author="Raymond Sidharta" w:date="2023-05-02T15:22:00Z">
              <w:rPr>
                <w:sz w:val="24"/>
              </w:rPr>
            </w:rPrChange>
          </w:rPr>
          <w:tab/>
          <w:t xml:space="preserve">if </w:t>
        </w:r>
        <w:r w:rsidRPr="00EA5A29">
          <w:rPr>
            <w:rFonts w:ascii="Consolas" w:hAnsi="Consolas"/>
            <w:i/>
            <w:iCs/>
            <w:sz w:val="16"/>
            <w:szCs w:val="16"/>
            <w:rPrChange w:id="1578" w:author="Raymond Sidharta" w:date="2023-05-02T15:22:00Z">
              <w:rPr>
                <w:sz w:val="24"/>
              </w:rPr>
            </w:rPrChange>
          </w:rPr>
          <w:t>ampl</w:t>
        </w:r>
      </w:ins>
      <w:ins w:id="1579" w:author="Raymond Sidharta" w:date="2023-05-02T15:15:00Z">
        <w:r w:rsidRPr="00EA5A29">
          <w:rPr>
            <w:rFonts w:ascii="Consolas" w:hAnsi="Consolas"/>
            <w:i/>
            <w:iCs/>
            <w:sz w:val="16"/>
            <w:szCs w:val="16"/>
            <w:rPrChange w:id="1580" w:author="Raymond Sidharta" w:date="2023-05-02T15:22:00Z">
              <w:rPr>
                <w:sz w:val="24"/>
              </w:rPr>
            </w:rPrChange>
          </w:rPr>
          <w:t xml:space="preserve">itude </w:t>
        </w:r>
        <w:r w:rsidRPr="00EA5A29">
          <w:rPr>
            <w:rFonts w:ascii="Consolas" w:hAnsi="Consolas"/>
            <w:sz w:val="16"/>
            <w:szCs w:val="16"/>
            <w:rPrChange w:id="1581" w:author="Raymond Sidharta" w:date="2023-05-02T15:22:00Z">
              <w:rPr>
                <w:sz w:val="24"/>
              </w:rPr>
            </w:rPrChange>
          </w:rPr>
          <w:t>is negative:</w:t>
        </w:r>
      </w:ins>
    </w:p>
    <w:p w:rsidR="00606012" w:rsidRPr="00EA5A29" w:rsidRDefault="00606012">
      <w:pPr>
        <w:numPr>
          <w:numberingChange w:id="1582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583" w:author="Raymond Sidharta" w:date="2023-05-02T15:22:00Z">
            <w:rPr>
              <w:sz w:val="24"/>
            </w:rPr>
          </w:rPrChange>
        </w:rPr>
        <w:pPrChange w:id="1584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85" w:author="Raymond Sidharta" w:date="2023-05-02T15:15:00Z">
        <w:r w:rsidRPr="00EA5A29">
          <w:rPr>
            <w:rFonts w:ascii="Consolas" w:hAnsi="Consolas"/>
            <w:sz w:val="16"/>
            <w:szCs w:val="16"/>
            <w:rPrChange w:id="158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8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88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89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90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i/>
            <w:iCs/>
            <w:sz w:val="16"/>
            <w:szCs w:val="16"/>
            <w:rPrChange w:id="1591" w:author="Raymond Sidharta" w:date="2023-05-02T15:22:00Z">
              <w:rPr>
                <w:sz w:val="24"/>
              </w:rPr>
            </w:rPrChange>
          </w:rPr>
          <w:t>bits</w:t>
        </w:r>
        <w:r w:rsidRPr="00EA5A29">
          <w:rPr>
            <w:rFonts w:ascii="Consolas" w:hAnsi="Consolas"/>
            <w:sz w:val="16"/>
            <w:szCs w:val="16"/>
            <w:rPrChange w:id="1592" w:author="Raymond Sidharta" w:date="2023-05-02T15:22:00Z">
              <w:rPr>
                <w:sz w:val="24"/>
              </w:rPr>
            </w:rPrChange>
          </w:rPr>
          <w:t xml:space="preserve"> = amplitude one’s complement binary string</w:t>
        </w:r>
      </w:ins>
    </w:p>
    <w:p w:rsidR="00606012" w:rsidRPr="00EA5A29" w:rsidRDefault="00606012">
      <w:pPr>
        <w:numPr>
          <w:numberingChange w:id="1593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594" w:author="Raymond Sidharta" w:date="2023-05-02T15:22:00Z">
            <w:rPr>
              <w:sz w:val="24"/>
            </w:rPr>
          </w:rPrChange>
        </w:rPr>
        <w:pPrChange w:id="1595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596" w:author="Raymond Sidharta" w:date="2023-05-02T15:15:00Z">
        <w:r w:rsidRPr="00EA5A29">
          <w:rPr>
            <w:rFonts w:ascii="Consolas" w:hAnsi="Consolas"/>
            <w:sz w:val="16"/>
            <w:szCs w:val="16"/>
            <w:rPrChange w:id="159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98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599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00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01" w:author="Raymond Sidharta" w:date="2023-05-02T15:22:00Z">
              <w:rPr>
                <w:sz w:val="24"/>
              </w:rPr>
            </w:rPrChange>
          </w:rPr>
          <w:tab/>
        </w:r>
      </w:ins>
      <w:ins w:id="1602" w:author="Raymond Sidharta" w:date="2023-05-02T15:16:00Z">
        <w:r w:rsidRPr="00EA5A29">
          <w:rPr>
            <w:rFonts w:ascii="Consolas" w:hAnsi="Consolas"/>
            <w:sz w:val="16"/>
            <w:szCs w:val="16"/>
            <w:rPrChange w:id="1603" w:author="Raymond Sidharta" w:date="2023-05-02T15:22:00Z">
              <w:rPr>
                <w:sz w:val="24"/>
              </w:rPr>
            </w:rPrChange>
          </w:rPr>
          <w:t>append ((</w:t>
        </w:r>
        <w:r w:rsidRPr="00EA5A29">
          <w:rPr>
            <w:rFonts w:ascii="Consolas" w:hAnsi="Consolas"/>
            <w:i/>
            <w:iCs/>
            <w:sz w:val="16"/>
            <w:szCs w:val="16"/>
            <w:rPrChange w:id="1604" w:author="Raymond Sidharta" w:date="2023-05-02T15:22:00Z">
              <w:rPr>
                <w:sz w:val="24"/>
              </w:rPr>
            </w:rPrChange>
          </w:rPr>
          <w:t>runlength</w:t>
        </w:r>
        <w:r w:rsidRPr="00EA5A29">
          <w:rPr>
            <w:rFonts w:ascii="Consolas" w:hAnsi="Consolas"/>
            <w:sz w:val="16"/>
            <w:szCs w:val="16"/>
            <w:rPrChange w:id="1605" w:author="Raymond Sidharta" w:date="2023-05-02T15:22:00Z">
              <w:rPr>
                <w:sz w:val="24"/>
              </w:rPr>
            </w:rPrChange>
          </w:rPr>
          <w:t>, len(</w:t>
        </w:r>
        <w:r w:rsidRPr="00EA5A29">
          <w:rPr>
            <w:rFonts w:ascii="Consolas" w:hAnsi="Consolas"/>
            <w:i/>
            <w:iCs/>
            <w:sz w:val="16"/>
            <w:szCs w:val="16"/>
            <w:rPrChange w:id="1606" w:author="Raymond Sidharta" w:date="2023-05-02T15:22:00Z">
              <w:rPr>
                <w:sz w:val="24"/>
              </w:rPr>
            </w:rPrChange>
          </w:rPr>
          <w:t>bits</w:t>
        </w:r>
        <w:r w:rsidRPr="00EA5A29">
          <w:rPr>
            <w:rFonts w:ascii="Consolas" w:hAnsi="Consolas"/>
            <w:sz w:val="16"/>
            <w:szCs w:val="16"/>
            <w:rPrChange w:id="1607" w:author="Raymond Sidharta" w:date="2023-05-02T15:22:00Z">
              <w:rPr>
                <w:sz w:val="24"/>
              </w:rPr>
            </w:rPrChange>
          </w:rPr>
          <w:t xml:space="preserve">)), </w:t>
        </w:r>
        <w:r w:rsidRPr="00EA5A29">
          <w:rPr>
            <w:rFonts w:ascii="Consolas" w:hAnsi="Consolas"/>
            <w:i/>
            <w:iCs/>
            <w:sz w:val="16"/>
            <w:szCs w:val="16"/>
            <w:rPrChange w:id="1608" w:author="Raymond Sidharta" w:date="2023-05-02T15:22:00Z">
              <w:rPr>
                <w:sz w:val="24"/>
              </w:rPr>
            </w:rPrChange>
          </w:rPr>
          <w:t>bits</w:t>
        </w:r>
        <w:r w:rsidRPr="00EA5A29">
          <w:rPr>
            <w:rFonts w:ascii="Consolas" w:hAnsi="Consolas"/>
            <w:sz w:val="16"/>
            <w:szCs w:val="16"/>
            <w:rPrChange w:id="1609" w:author="Raymond Sidharta" w:date="2023-05-02T15:22:00Z">
              <w:rPr>
                <w:sz w:val="24"/>
              </w:rPr>
            </w:rPrChange>
          </w:rPr>
          <w:t xml:space="preserve">) to </w:t>
        </w:r>
        <w:r w:rsidRPr="00EA5A29">
          <w:rPr>
            <w:rFonts w:ascii="Consolas" w:hAnsi="Consolas"/>
            <w:i/>
            <w:iCs/>
            <w:sz w:val="16"/>
            <w:szCs w:val="16"/>
            <w:rPrChange w:id="1610" w:author="Raymond Sidharta" w:date="2023-05-02T15:22:00Z">
              <w:rPr>
                <w:sz w:val="24"/>
              </w:rPr>
            </w:rPrChange>
          </w:rPr>
          <w:t>ac_tuple</w:t>
        </w:r>
      </w:ins>
    </w:p>
    <w:p w:rsidR="004B3E0A" w:rsidRPr="00EA5A29" w:rsidRDefault="004B3E0A">
      <w:pPr>
        <w:numPr>
          <w:numberingChange w:id="1611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612" w:author="Raymond Sidharta" w:date="2023-05-02T15:22:00Z">
            <w:rPr>
              <w:sz w:val="24"/>
            </w:rPr>
          </w:rPrChange>
        </w:rPr>
        <w:pPrChange w:id="1613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614" w:author="Raymond Sidharta" w:date="2023-05-02T15:17:00Z">
        <w:r w:rsidRPr="00EA5A29">
          <w:rPr>
            <w:rFonts w:ascii="Consolas" w:hAnsi="Consolas"/>
            <w:sz w:val="16"/>
            <w:szCs w:val="16"/>
            <w:rPrChange w:id="1615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1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1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18" w:author="Raymond Sidharta" w:date="2023-05-02T15:22:00Z">
              <w:rPr>
                <w:sz w:val="24"/>
              </w:rPr>
            </w:rPrChange>
          </w:rPr>
          <w:tab/>
          <w:t>else:</w:t>
        </w:r>
      </w:ins>
    </w:p>
    <w:p w:rsidR="004B3E0A" w:rsidRPr="00EA5A29" w:rsidRDefault="004B3E0A">
      <w:pPr>
        <w:numPr>
          <w:numberingChange w:id="1619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620" w:author="Raymond Sidharta" w:date="2023-05-02T15:22:00Z">
            <w:rPr>
              <w:sz w:val="24"/>
            </w:rPr>
          </w:rPrChange>
        </w:rPr>
        <w:pPrChange w:id="1621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622" w:author="Raymond Sidharta" w:date="2023-05-02T15:17:00Z">
        <w:r w:rsidRPr="00EA5A29">
          <w:rPr>
            <w:rFonts w:ascii="Consolas" w:hAnsi="Consolas"/>
            <w:sz w:val="16"/>
            <w:szCs w:val="16"/>
            <w:rPrChange w:id="1623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24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25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2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2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i/>
            <w:iCs/>
            <w:sz w:val="16"/>
            <w:szCs w:val="16"/>
            <w:rPrChange w:id="1628" w:author="Raymond Sidharta" w:date="2023-05-02T15:22:00Z">
              <w:rPr>
                <w:sz w:val="24"/>
              </w:rPr>
            </w:rPrChange>
          </w:rPr>
          <w:t>bits</w:t>
        </w:r>
        <w:r w:rsidRPr="00EA5A29">
          <w:rPr>
            <w:rFonts w:ascii="Consolas" w:hAnsi="Consolas"/>
            <w:sz w:val="16"/>
            <w:szCs w:val="16"/>
            <w:rPrChange w:id="1629" w:author="Raymond Sidharta" w:date="2023-05-02T15:22:00Z">
              <w:rPr>
                <w:sz w:val="24"/>
              </w:rPr>
            </w:rPrChange>
          </w:rPr>
          <w:t xml:space="preserve"> = amplitude original binary string</w:t>
        </w:r>
      </w:ins>
    </w:p>
    <w:p w:rsidR="004B3E0A" w:rsidRPr="00EA5A29" w:rsidRDefault="004B3E0A">
      <w:pPr>
        <w:numPr>
          <w:numberingChange w:id="1630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631" w:author="Raymond Sidharta" w:date="2023-05-02T15:22:00Z">
            <w:rPr>
              <w:sz w:val="24"/>
            </w:rPr>
          </w:rPrChange>
        </w:rPr>
        <w:pPrChange w:id="1632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633" w:author="Raymond Sidharta" w:date="2023-05-02T15:17:00Z">
        <w:r w:rsidRPr="00EA5A29">
          <w:rPr>
            <w:rFonts w:ascii="Consolas" w:hAnsi="Consolas"/>
            <w:sz w:val="16"/>
            <w:szCs w:val="16"/>
            <w:rPrChange w:id="1634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35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3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37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38" w:author="Raymond Sidharta" w:date="2023-05-02T15:22:00Z">
              <w:rPr>
                <w:sz w:val="24"/>
              </w:rPr>
            </w:rPrChange>
          </w:rPr>
          <w:tab/>
          <w:t>append ((</w:t>
        </w:r>
        <w:r w:rsidRPr="00EA5A29">
          <w:rPr>
            <w:rFonts w:ascii="Consolas" w:hAnsi="Consolas"/>
            <w:i/>
            <w:iCs/>
            <w:sz w:val="16"/>
            <w:szCs w:val="16"/>
            <w:rPrChange w:id="1639" w:author="Raymond Sidharta" w:date="2023-05-02T15:22:00Z">
              <w:rPr>
                <w:sz w:val="24"/>
              </w:rPr>
            </w:rPrChange>
          </w:rPr>
          <w:t>runlength</w:t>
        </w:r>
        <w:r w:rsidRPr="00EA5A29">
          <w:rPr>
            <w:rFonts w:ascii="Consolas" w:hAnsi="Consolas"/>
            <w:sz w:val="16"/>
            <w:szCs w:val="16"/>
            <w:rPrChange w:id="1640" w:author="Raymond Sidharta" w:date="2023-05-02T15:22:00Z">
              <w:rPr>
                <w:sz w:val="24"/>
              </w:rPr>
            </w:rPrChange>
          </w:rPr>
          <w:t>, len(</w:t>
        </w:r>
        <w:r w:rsidRPr="00EA5A29">
          <w:rPr>
            <w:rFonts w:ascii="Consolas" w:hAnsi="Consolas"/>
            <w:i/>
            <w:iCs/>
            <w:sz w:val="16"/>
            <w:szCs w:val="16"/>
            <w:rPrChange w:id="1641" w:author="Raymond Sidharta" w:date="2023-05-02T15:22:00Z">
              <w:rPr>
                <w:sz w:val="24"/>
              </w:rPr>
            </w:rPrChange>
          </w:rPr>
          <w:t>bits</w:t>
        </w:r>
        <w:r w:rsidRPr="00EA5A29">
          <w:rPr>
            <w:rFonts w:ascii="Consolas" w:hAnsi="Consolas"/>
            <w:sz w:val="16"/>
            <w:szCs w:val="16"/>
            <w:rPrChange w:id="1642" w:author="Raymond Sidharta" w:date="2023-05-02T15:22:00Z">
              <w:rPr>
                <w:sz w:val="24"/>
              </w:rPr>
            </w:rPrChange>
          </w:rPr>
          <w:t xml:space="preserve">)), </w:t>
        </w:r>
        <w:r w:rsidRPr="00EA5A29">
          <w:rPr>
            <w:rFonts w:ascii="Consolas" w:hAnsi="Consolas"/>
            <w:i/>
            <w:iCs/>
            <w:sz w:val="16"/>
            <w:szCs w:val="16"/>
            <w:rPrChange w:id="1643" w:author="Raymond Sidharta" w:date="2023-05-02T15:22:00Z">
              <w:rPr>
                <w:sz w:val="24"/>
              </w:rPr>
            </w:rPrChange>
          </w:rPr>
          <w:t>bits</w:t>
        </w:r>
        <w:r w:rsidRPr="00EA5A29">
          <w:rPr>
            <w:rFonts w:ascii="Consolas" w:hAnsi="Consolas"/>
            <w:sz w:val="16"/>
            <w:szCs w:val="16"/>
            <w:rPrChange w:id="1644" w:author="Raymond Sidharta" w:date="2023-05-02T15:22:00Z">
              <w:rPr>
                <w:sz w:val="24"/>
              </w:rPr>
            </w:rPrChange>
          </w:rPr>
          <w:t xml:space="preserve">) to </w:t>
        </w:r>
        <w:r w:rsidRPr="00EA5A29">
          <w:rPr>
            <w:rFonts w:ascii="Consolas" w:hAnsi="Consolas"/>
            <w:i/>
            <w:iCs/>
            <w:sz w:val="16"/>
            <w:szCs w:val="16"/>
            <w:rPrChange w:id="1645" w:author="Raymond Sidharta" w:date="2023-05-02T15:22:00Z">
              <w:rPr>
                <w:sz w:val="24"/>
              </w:rPr>
            </w:rPrChange>
          </w:rPr>
          <w:t>ac_tuple</w:t>
        </w:r>
      </w:ins>
    </w:p>
    <w:p w:rsidR="00FD3C2D" w:rsidRPr="00EA5A29" w:rsidRDefault="00FD3C2D">
      <w:pPr>
        <w:numPr>
          <w:numberingChange w:id="1646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647" w:author="Raymond Sidharta" w:date="2023-05-02T15:22:00Z">
            <w:rPr>
              <w:sz w:val="24"/>
            </w:rPr>
          </w:rPrChange>
        </w:rPr>
        <w:pPrChange w:id="1648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649" w:author="Raymond Sidharta" w:date="2023-05-02T15:17:00Z">
        <w:r w:rsidRPr="00EA5A29">
          <w:rPr>
            <w:rFonts w:ascii="Consolas" w:hAnsi="Consolas"/>
            <w:sz w:val="16"/>
            <w:szCs w:val="16"/>
            <w:rPrChange w:id="1650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51" w:author="Raymond Sidharta" w:date="2023-05-02T15:22:00Z">
              <w:rPr>
                <w:sz w:val="24"/>
              </w:rPr>
            </w:rPrChange>
          </w:rPr>
          <w:tab/>
          <w:t>append special tuple ((0,0),’’)</w:t>
        </w:r>
      </w:ins>
    </w:p>
    <w:p w:rsidR="003E4985" w:rsidRPr="00EA5A29" w:rsidRDefault="003E4985">
      <w:pPr>
        <w:numPr>
          <w:numberingChange w:id="1652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653" w:author="Raymond Sidharta" w:date="2023-05-02T15:22:00Z">
            <w:rPr>
              <w:sz w:val="24"/>
            </w:rPr>
          </w:rPrChange>
        </w:rPr>
        <w:pPrChange w:id="1654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655" w:author="Raymond Sidharta" w:date="2023-05-02T15:17:00Z">
        <w:r w:rsidRPr="00EA5A29">
          <w:rPr>
            <w:rFonts w:ascii="Consolas" w:hAnsi="Consolas"/>
            <w:sz w:val="16"/>
            <w:szCs w:val="16"/>
            <w:rPrChange w:id="1656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57" w:author="Raymond Sidharta" w:date="2023-05-02T15:22:00Z">
              <w:rPr>
                <w:sz w:val="24"/>
              </w:rPr>
            </w:rPrChange>
          </w:rPr>
          <w:tab/>
        </w:r>
      </w:ins>
      <w:ins w:id="1658" w:author="Raymond Sidharta" w:date="2023-05-02T15:18:00Z">
        <w:r w:rsidRPr="00EA5A29">
          <w:rPr>
            <w:rFonts w:ascii="Consolas" w:hAnsi="Consolas"/>
            <w:sz w:val="16"/>
            <w:szCs w:val="16"/>
            <w:rPrChange w:id="1659" w:author="Raymond Sidharta" w:date="2023-05-02T15:22:00Z">
              <w:rPr>
                <w:sz w:val="24"/>
              </w:rPr>
            </w:rPrChange>
          </w:rPr>
          <w:t xml:space="preserve">for </w:t>
        </w:r>
        <w:r w:rsidRPr="00EA5A29">
          <w:rPr>
            <w:rFonts w:ascii="Consolas" w:hAnsi="Consolas"/>
            <w:i/>
            <w:iCs/>
            <w:sz w:val="16"/>
            <w:szCs w:val="16"/>
            <w:rPrChange w:id="1660" w:author="Raymond Sidharta" w:date="2023-05-02T15:22:00Z">
              <w:rPr>
                <w:sz w:val="24"/>
              </w:rPr>
            </w:rPrChange>
          </w:rPr>
          <w:t xml:space="preserve">t </w:t>
        </w:r>
        <w:r w:rsidRPr="00EA5A29">
          <w:rPr>
            <w:rFonts w:ascii="Consolas" w:hAnsi="Consolas"/>
            <w:sz w:val="16"/>
            <w:szCs w:val="16"/>
            <w:rPrChange w:id="1661" w:author="Raymond Sidharta" w:date="2023-05-02T15:22:00Z">
              <w:rPr>
                <w:sz w:val="24"/>
              </w:rPr>
            </w:rPrChange>
          </w:rPr>
          <w:t xml:space="preserve">in </w:t>
        </w:r>
        <w:r w:rsidRPr="00EA5A29">
          <w:rPr>
            <w:rFonts w:ascii="Consolas" w:hAnsi="Consolas"/>
            <w:i/>
            <w:iCs/>
            <w:sz w:val="16"/>
            <w:szCs w:val="16"/>
            <w:rPrChange w:id="1662" w:author="Raymond Sidharta" w:date="2023-05-02T15:22:00Z">
              <w:rPr>
                <w:sz w:val="24"/>
              </w:rPr>
            </w:rPrChange>
          </w:rPr>
          <w:t>ac_tuple</w:t>
        </w:r>
        <w:r w:rsidRPr="00EA5A29">
          <w:rPr>
            <w:rFonts w:ascii="Consolas" w:hAnsi="Consolas"/>
            <w:sz w:val="16"/>
            <w:szCs w:val="16"/>
            <w:rPrChange w:id="1663" w:author="Raymond Sidharta" w:date="2023-05-02T15:22:00Z">
              <w:rPr>
                <w:sz w:val="24"/>
              </w:rPr>
            </w:rPrChange>
          </w:rPr>
          <w:t>:</w:t>
        </w:r>
      </w:ins>
    </w:p>
    <w:p w:rsidR="003E4985" w:rsidRPr="00EA5A29" w:rsidRDefault="003E4985">
      <w:pPr>
        <w:numPr>
          <w:numberingChange w:id="1664" w:author="junx" w:date="2009-03-23T16:52:00Z" w:original="（%2:1:0:）"/>
        </w:numPr>
        <w:tabs>
          <w:tab w:val="left" w:pos="1530"/>
        </w:tabs>
        <w:ind w:left="1526"/>
        <w:rPr>
          <w:rFonts w:ascii="Consolas" w:hAnsi="Consolas"/>
          <w:sz w:val="16"/>
          <w:szCs w:val="16"/>
          <w:rPrChange w:id="1665" w:author="Raymond Sidharta" w:date="2023-05-02T15:22:00Z">
            <w:rPr>
              <w:sz w:val="24"/>
            </w:rPr>
          </w:rPrChange>
        </w:rPr>
        <w:pPrChange w:id="1666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667" w:author="Raymond Sidharta" w:date="2023-05-02T15:18:00Z">
        <w:r w:rsidRPr="00EA5A29">
          <w:rPr>
            <w:rFonts w:ascii="Consolas" w:hAnsi="Consolas"/>
            <w:sz w:val="16"/>
            <w:szCs w:val="16"/>
            <w:rPrChange w:id="1668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69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70" w:author="Raymond Sidharta" w:date="2023-05-02T15:22:00Z">
              <w:rPr>
                <w:sz w:val="24"/>
              </w:rPr>
            </w:rPrChange>
          </w:rPr>
          <w:tab/>
          <w:t xml:space="preserve">create </w:t>
        </w:r>
        <w:r w:rsidR="001C468C" w:rsidRPr="00EA5A29">
          <w:rPr>
            <w:rFonts w:ascii="Consolas" w:hAnsi="Consolas"/>
            <w:i/>
            <w:iCs/>
            <w:sz w:val="16"/>
            <w:szCs w:val="16"/>
            <w:rPrChange w:id="1671" w:author="Raymond Sidharta" w:date="2023-05-02T15:22:00Z">
              <w:rPr>
                <w:sz w:val="24"/>
              </w:rPr>
            </w:rPrChange>
          </w:rPr>
          <w:t xml:space="preserve">RLE </w:t>
        </w:r>
        <w:r w:rsidRPr="00EA5A29">
          <w:rPr>
            <w:rFonts w:ascii="Consolas" w:hAnsi="Consolas"/>
            <w:i/>
            <w:iCs/>
            <w:sz w:val="16"/>
            <w:szCs w:val="16"/>
            <w:rPrChange w:id="1672" w:author="Raymond Sidharta" w:date="2023-05-02T15:22:00Z">
              <w:rPr>
                <w:sz w:val="24"/>
              </w:rPr>
            </w:rPrChange>
          </w:rPr>
          <w:t>Huffman table</w:t>
        </w:r>
        <w:r w:rsidRPr="00EA5A29">
          <w:rPr>
            <w:rFonts w:ascii="Consolas" w:hAnsi="Consolas"/>
            <w:sz w:val="16"/>
            <w:szCs w:val="16"/>
            <w:rPrChange w:id="1673" w:author="Raymond Sidharta" w:date="2023-05-02T15:22:00Z">
              <w:rPr>
                <w:sz w:val="24"/>
              </w:rPr>
            </w:rPrChange>
          </w:rPr>
          <w:t xml:space="preserve"> based on </w:t>
        </w:r>
        <w:r w:rsidRPr="00EA5A29">
          <w:rPr>
            <w:rFonts w:ascii="Consolas" w:hAnsi="Consolas"/>
            <w:i/>
            <w:iCs/>
            <w:sz w:val="16"/>
            <w:szCs w:val="16"/>
            <w:rPrChange w:id="1674" w:author="Raymond Sidharta" w:date="2023-05-02T15:22:00Z">
              <w:rPr>
                <w:sz w:val="24"/>
              </w:rPr>
            </w:rPrChange>
          </w:rPr>
          <w:t>t[0]</w:t>
        </w:r>
        <w:r w:rsidRPr="00EA5A29">
          <w:rPr>
            <w:rFonts w:ascii="Consolas" w:hAnsi="Consolas"/>
            <w:sz w:val="16"/>
            <w:szCs w:val="16"/>
            <w:rPrChange w:id="1675" w:author="Raymond Sidharta" w:date="2023-05-02T15:22:00Z">
              <w:rPr>
                <w:sz w:val="24"/>
              </w:rPr>
            </w:rPrChange>
          </w:rPr>
          <w:t xml:space="preserve"> #Symbol 1</w:t>
        </w:r>
      </w:ins>
    </w:p>
    <w:p w:rsidR="003E4985" w:rsidRPr="00EA5A29" w:rsidRDefault="003E4985">
      <w:pPr>
        <w:numPr>
          <w:numberingChange w:id="1676" w:author="junx" w:date="2009-03-23T16:52:00Z" w:original="（%2:1:0:）"/>
        </w:numPr>
        <w:tabs>
          <w:tab w:val="left" w:pos="1530"/>
        </w:tabs>
        <w:ind w:left="1526"/>
        <w:rPr>
          <w:ins w:id="1677" w:author="Raymond Sidharta" w:date="2023-05-02T15:07:00Z"/>
          <w:rFonts w:ascii="Consolas" w:hAnsi="Consolas"/>
          <w:sz w:val="16"/>
          <w:szCs w:val="16"/>
          <w:rPrChange w:id="1678" w:author="Raymond Sidharta" w:date="2023-05-02T15:22:00Z">
            <w:rPr>
              <w:ins w:id="1679" w:author="Raymond Sidharta" w:date="2023-05-02T15:07:00Z"/>
              <w:sz w:val="24"/>
            </w:rPr>
          </w:rPrChange>
        </w:rPr>
        <w:pPrChange w:id="1680" w:author="Raymond Sidharta" w:date="2023-05-02T15:22:00Z">
          <w:pPr>
            <w:tabs>
              <w:tab w:val="left" w:pos="1530"/>
            </w:tabs>
            <w:spacing w:line="300" w:lineRule="auto"/>
            <w:ind w:left="1530"/>
          </w:pPr>
        </w:pPrChange>
      </w:pPr>
      <w:ins w:id="1681" w:author="Raymond Sidharta" w:date="2023-05-02T15:18:00Z">
        <w:r w:rsidRPr="00EA5A29">
          <w:rPr>
            <w:rFonts w:ascii="Consolas" w:hAnsi="Consolas"/>
            <w:sz w:val="16"/>
            <w:szCs w:val="16"/>
            <w:rPrChange w:id="1682" w:author="Raymond Sidharta" w:date="2023-05-02T15:22:00Z">
              <w:rPr>
                <w:sz w:val="24"/>
              </w:rPr>
            </w:rPrChange>
          </w:rPr>
          <w:tab/>
        </w:r>
        <w:r w:rsidRPr="00EA5A29">
          <w:rPr>
            <w:rFonts w:ascii="Consolas" w:hAnsi="Consolas"/>
            <w:sz w:val="16"/>
            <w:szCs w:val="16"/>
            <w:rPrChange w:id="1683" w:author="Raymond Sidharta" w:date="2023-05-02T15:22:00Z">
              <w:rPr>
                <w:sz w:val="24"/>
              </w:rPr>
            </w:rPrChange>
          </w:rPr>
          <w:tab/>
          <w:t xml:space="preserve">return </w:t>
        </w:r>
        <w:r w:rsidR="001C468C" w:rsidRPr="00EA5A29">
          <w:rPr>
            <w:rFonts w:ascii="Consolas" w:hAnsi="Consolas"/>
            <w:i/>
            <w:iCs/>
            <w:sz w:val="16"/>
            <w:szCs w:val="16"/>
            <w:rPrChange w:id="1684" w:author="Raymond Sidharta" w:date="2023-05-02T15:22:00Z">
              <w:rPr>
                <w:sz w:val="24"/>
              </w:rPr>
            </w:rPrChange>
          </w:rPr>
          <w:t xml:space="preserve">RLE </w:t>
        </w:r>
        <w:r w:rsidRPr="00EA5A29">
          <w:rPr>
            <w:rFonts w:ascii="Consolas" w:hAnsi="Consolas"/>
            <w:i/>
            <w:iCs/>
            <w:sz w:val="16"/>
            <w:szCs w:val="16"/>
            <w:rPrChange w:id="1685" w:author="Raymond Sidharta" w:date="2023-05-02T15:22:00Z">
              <w:rPr>
                <w:sz w:val="24"/>
              </w:rPr>
            </w:rPrChange>
          </w:rPr>
          <w:t>Huffman table</w:t>
        </w:r>
      </w:ins>
    </w:p>
    <w:p w:rsidR="00F657FC" w:rsidRDefault="002A730C" w:rsidP="00D57509">
      <w:pPr>
        <w:pStyle w:val="ListParagraph"/>
        <w:numPr>
          <w:ilvl w:val="2"/>
          <w:numId w:val="1"/>
          <w:numberingChange w:id="1686" w:author="junx" w:date="2009-03-23T16:52:00Z" w:original="（%2:1:0:）"/>
        </w:numPr>
        <w:tabs>
          <w:tab w:val="left" w:pos="1530"/>
        </w:tabs>
        <w:spacing w:line="300" w:lineRule="auto"/>
        <w:rPr>
          <w:ins w:id="1687" w:author="Raymond Sidharta" w:date="2023-05-02T15:23:00Z"/>
          <w:sz w:val="24"/>
        </w:rPr>
      </w:pPr>
      <w:ins w:id="1688" w:author="Raymond Sidharta" w:date="2023-05-02T15:23:00Z">
        <w:r>
          <w:rPr>
            <w:sz w:val="24"/>
          </w:rPr>
          <w:t>Combine All</w:t>
        </w:r>
      </w:ins>
    </w:p>
    <w:p w:rsidR="003E4D7B" w:rsidRDefault="00EB5E15" w:rsidP="00F657FC">
      <w:pPr>
        <w:pStyle w:val="ListParagraph"/>
        <w:numPr>
          <w:numberingChange w:id="1689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1690" w:author="Raymond Sidharta" w:date="2023-05-02T15:32:00Z"/>
          <w:sz w:val="24"/>
        </w:rPr>
      </w:pPr>
      <w:ins w:id="1691" w:author="Raymond Sidharta" w:date="2023-05-02T15:31:00Z">
        <w:r>
          <w:rPr>
            <w:sz w:val="24"/>
          </w:rPr>
          <w:t xml:space="preserve">Here we’ve summarized the step of JPEG image compression, which is also implemented in </w:t>
        </w:r>
        <w:r w:rsidR="003E4D7B">
          <w:rPr>
            <w:sz w:val="24"/>
          </w:rPr>
          <w:t>our project.</w:t>
        </w:r>
      </w:ins>
    </w:p>
    <w:p w:rsidR="003E4D7B" w:rsidRDefault="003E4D7B" w:rsidP="003E4D7B">
      <w:pPr>
        <w:numPr>
          <w:numberingChange w:id="1692" w:author="junx" w:date="2009-03-23T16:52:00Z" w:original="（%2:1:0:）"/>
        </w:numPr>
        <w:tabs>
          <w:tab w:val="left" w:pos="1530"/>
        </w:tabs>
        <w:spacing w:line="300" w:lineRule="auto"/>
        <w:rPr>
          <w:ins w:id="1693" w:author="Raymond Sidharta" w:date="2023-05-02T15:32:00Z"/>
          <w:sz w:val="24"/>
        </w:rPr>
      </w:pPr>
      <w:ins w:id="1694" w:author="Raymond Sidharta" w:date="2023-05-02T15:32:00Z">
        <w:r>
          <w:rPr>
            <w:sz w:val="24"/>
          </w:rPr>
          <w:tab/>
          <w:t>Compression steps:</w:t>
        </w:r>
      </w:ins>
    </w:p>
    <w:p w:rsidR="003E4D7B" w:rsidRDefault="003E4D7B" w:rsidP="003E4D7B">
      <w:pPr>
        <w:pStyle w:val="ListParagraph"/>
        <w:numPr>
          <w:ilvl w:val="0"/>
          <w:numId w:val="4"/>
          <w:numberingChange w:id="1695" w:author="junx" w:date="2009-03-23T16:52:00Z" w:original="（%2:1:0:）"/>
        </w:numPr>
        <w:tabs>
          <w:tab w:val="left" w:pos="1530"/>
        </w:tabs>
        <w:spacing w:line="300" w:lineRule="auto"/>
        <w:rPr>
          <w:ins w:id="1696" w:author="Raymond Sidharta" w:date="2023-05-02T15:33:00Z"/>
          <w:sz w:val="24"/>
        </w:rPr>
      </w:pPr>
      <w:ins w:id="1697" w:author="Raymond Sidharta" w:date="2023-05-02T15:32:00Z">
        <w:r>
          <w:rPr>
            <w:sz w:val="24"/>
          </w:rPr>
          <w:t>Read image fil</w:t>
        </w:r>
      </w:ins>
      <w:ins w:id="1698" w:author="Raymond Sidharta" w:date="2023-05-02T15:33:00Z">
        <w:r>
          <w:rPr>
            <w:sz w:val="24"/>
          </w:rPr>
          <w:t>e (we use BMP in this project)</w:t>
        </w:r>
      </w:ins>
    </w:p>
    <w:p w:rsidR="00A953F1" w:rsidRDefault="003E4D7B" w:rsidP="003E4D7B">
      <w:pPr>
        <w:pStyle w:val="ListParagraph"/>
        <w:numPr>
          <w:ilvl w:val="0"/>
          <w:numId w:val="4"/>
          <w:numberingChange w:id="1699" w:author="junx" w:date="2009-03-23T16:52:00Z" w:original="（%2:1:0:）"/>
        </w:numPr>
        <w:tabs>
          <w:tab w:val="left" w:pos="1530"/>
        </w:tabs>
        <w:spacing w:line="300" w:lineRule="auto"/>
        <w:rPr>
          <w:ins w:id="1700" w:author="Raymond Sidharta" w:date="2023-05-02T15:33:00Z"/>
          <w:sz w:val="24"/>
        </w:rPr>
      </w:pPr>
      <w:ins w:id="1701" w:author="Raymond Sidharta" w:date="2023-05-02T15:33:00Z">
        <w:r>
          <w:rPr>
            <w:sz w:val="24"/>
          </w:rPr>
          <w:t>Color space conversion from RGB to YCbCr</w:t>
        </w:r>
      </w:ins>
    </w:p>
    <w:p w:rsidR="006632B9" w:rsidRDefault="00A953F1" w:rsidP="003E4D7B">
      <w:pPr>
        <w:pStyle w:val="ListParagraph"/>
        <w:numPr>
          <w:ilvl w:val="0"/>
          <w:numId w:val="4"/>
          <w:numberingChange w:id="1702" w:author="junx" w:date="2009-03-23T16:52:00Z" w:original="（%2:1:0:）"/>
        </w:numPr>
        <w:tabs>
          <w:tab w:val="left" w:pos="1530"/>
        </w:tabs>
        <w:spacing w:line="300" w:lineRule="auto"/>
        <w:rPr>
          <w:ins w:id="1703" w:author="Raymond Sidharta" w:date="2023-05-02T15:33:00Z"/>
          <w:sz w:val="24"/>
        </w:rPr>
      </w:pPr>
      <w:ins w:id="1704" w:author="Raymond Sidharta" w:date="2023-05-02T15:33:00Z">
        <w:r>
          <w:rPr>
            <w:sz w:val="24"/>
          </w:rPr>
          <w:lastRenderedPageBreak/>
          <w:t>Image padding, so the height and width divisible by 16.</w:t>
        </w:r>
      </w:ins>
    </w:p>
    <w:p w:rsidR="00734BB9" w:rsidRDefault="006632B9" w:rsidP="003E4D7B">
      <w:pPr>
        <w:pStyle w:val="ListParagraph"/>
        <w:numPr>
          <w:ilvl w:val="0"/>
          <w:numId w:val="4"/>
          <w:numberingChange w:id="1705" w:author="junx" w:date="2009-03-23T16:52:00Z" w:original="（%2:1:0:）"/>
        </w:numPr>
        <w:tabs>
          <w:tab w:val="left" w:pos="1530"/>
        </w:tabs>
        <w:spacing w:line="300" w:lineRule="auto"/>
        <w:rPr>
          <w:ins w:id="1706" w:author="Raymond Sidharta" w:date="2023-05-02T15:34:00Z"/>
          <w:sz w:val="24"/>
        </w:rPr>
      </w:pPr>
      <w:ins w:id="1707" w:author="Raymond Sidharta" w:date="2023-05-02T15:34:00Z">
        <w:r>
          <w:rPr>
            <w:sz w:val="24"/>
          </w:rPr>
          <w:t>Chroma Down-sampling 4:2:0 (</w:t>
        </w:r>
        <w:r w:rsidR="000573C8">
          <w:rPr>
            <w:sz w:val="24"/>
          </w:rPr>
          <w:t>data loss)</w:t>
        </w:r>
      </w:ins>
    </w:p>
    <w:p w:rsidR="00734BB9" w:rsidRDefault="00734BB9" w:rsidP="003E4D7B">
      <w:pPr>
        <w:pStyle w:val="ListParagraph"/>
        <w:numPr>
          <w:ilvl w:val="0"/>
          <w:numId w:val="4"/>
          <w:numberingChange w:id="1708" w:author="junx" w:date="2009-03-23T16:52:00Z" w:original="（%2:1:0:）"/>
        </w:numPr>
        <w:tabs>
          <w:tab w:val="left" w:pos="1530"/>
        </w:tabs>
        <w:spacing w:line="300" w:lineRule="auto"/>
        <w:rPr>
          <w:ins w:id="1709" w:author="Raymond Sidharta" w:date="2023-05-02T15:34:00Z"/>
          <w:sz w:val="24"/>
        </w:rPr>
      </w:pPr>
      <w:ins w:id="1710" w:author="Raymond Sidharta" w:date="2023-05-02T15:34:00Z">
        <w:r>
          <w:rPr>
            <w:sz w:val="24"/>
          </w:rPr>
          <w:t>Slice image into 8 x 8 blocks</w:t>
        </w:r>
      </w:ins>
    </w:p>
    <w:p w:rsidR="00734BB9" w:rsidRDefault="00734BB9" w:rsidP="003E4D7B">
      <w:pPr>
        <w:pStyle w:val="ListParagraph"/>
        <w:numPr>
          <w:ilvl w:val="0"/>
          <w:numId w:val="4"/>
          <w:numberingChange w:id="1711" w:author="junx" w:date="2009-03-23T16:52:00Z" w:original="（%2:1:0:）"/>
        </w:numPr>
        <w:tabs>
          <w:tab w:val="left" w:pos="1530"/>
        </w:tabs>
        <w:spacing w:line="300" w:lineRule="auto"/>
        <w:rPr>
          <w:ins w:id="1712" w:author="Raymond Sidharta" w:date="2023-05-02T15:34:00Z"/>
          <w:sz w:val="24"/>
        </w:rPr>
      </w:pPr>
      <w:ins w:id="1713" w:author="Raymond Sidharta" w:date="2023-05-02T15:34:00Z">
        <w:r>
          <w:rPr>
            <w:sz w:val="24"/>
          </w:rPr>
          <w:t>Discrete Cosine Transform for each block</w:t>
        </w:r>
      </w:ins>
    </w:p>
    <w:p w:rsidR="00C24C64" w:rsidRDefault="00C24C64" w:rsidP="003E4D7B">
      <w:pPr>
        <w:pStyle w:val="ListParagraph"/>
        <w:numPr>
          <w:ilvl w:val="0"/>
          <w:numId w:val="4"/>
          <w:numberingChange w:id="1714" w:author="junx" w:date="2009-03-23T16:52:00Z" w:original="（%2:1:0:）"/>
        </w:numPr>
        <w:tabs>
          <w:tab w:val="left" w:pos="1530"/>
        </w:tabs>
        <w:spacing w:line="300" w:lineRule="auto"/>
        <w:rPr>
          <w:ins w:id="1715" w:author="Raymond Sidharta" w:date="2023-05-02T15:35:00Z"/>
          <w:sz w:val="24"/>
        </w:rPr>
      </w:pPr>
      <w:ins w:id="1716" w:author="Raymond Sidharta" w:date="2023-05-02T15:35:00Z">
        <w:r>
          <w:rPr>
            <w:sz w:val="24"/>
          </w:rPr>
          <w:t>Quantization (data loss)</w:t>
        </w:r>
      </w:ins>
    </w:p>
    <w:p w:rsidR="00BC288A" w:rsidRDefault="007405EA" w:rsidP="003E4D7B">
      <w:pPr>
        <w:pStyle w:val="ListParagraph"/>
        <w:numPr>
          <w:ilvl w:val="0"/>
          <w:numId w:val="4"/>
          <w:numberingChange w:id="1717" w:author="junx" w:date="2009-03-23T16:52:00Z" w:original="（%2:1:0:）"/>
        </w:numPr>
        <w:tabs>
          <w:tab w:val="left" w:pos="1530"/>
        </w:tabs>
        <w:spacing w:line="300" w:lineRule="auto"/>
        <w:rPr>
          <w:ins w:id="1718" w:author="Raymond Sidharta" w:date="2023-05-02T15:36:00Z"/>
          <w:sz w:val="24"/>
        </w:rPr>
      </w:pPr>
      <w:ins w:id="1719" w:author="Raymond Sidharta" w:date="2023-05-02T15:35:00Z">
        <w:r>
          <w:rPr>
            <w:sz w:val="24"/>
          </w:rPr>
          <w:t>Convert 8 x 8 block into 1D list</w:t>
        </w:r>
        <w:r w:rsidR="00BC288A">
          <w:rPr>
            <w:sz w:val="24"/>
          </w:rPr>
          <w:t xml:space="preserve"> with zigzag s</w:t>
        </w:r>
      </w:ins>
      <w:ins w:id="1720" w:author="Raymond Sidharta" w:date="2023-05-02T15:36:00Z">
        <w:r w:rsidR="00BC288A">
          <w:rPr>
            <w:sz w:val="24"/>
          </w:rPr>
          <w:t>can</w:t>
        </w:r>
      </w:ins>
    </w:p>
    <w:p w:rsidR="00BC288A" w:rsidRDefault="00BC288A" w:rsidP="00BC288A">
      <w:pPr>
        <w:pStyle w:val="ListParagraph"/>
        <w:numPr>
          <w:ilvl w:val="0"/>
          <w:numId w:val="4"/>
          <w:numberingChange w:id="1721" w:author="junx" w:date="2009-03-23T16:52:00Z" w:original="（%2:1:0:）"/>
        </w:numPr>
        <w:tabs>
          <w:tab w:val="left" w:pos="1530"/>
        </w:tabs>
        <w:spacing w:line="300" w:lineRule="auto"/>
        <w:rPr>
          <w:ins w:id="1722" w:author="Raymond Sidharta" w:date="2023-05-02T15:36:00Z"/>
          <w:sz w:val="24"/>
        </w:rPr>
      </w:pPr>
      <w:ins w:id="1723" w:author="Raymond Sidharta" w:date="2023-05-02T15:36:00Z">
        <w:r>
          <w:rPr>
            <w:sz w:val="24"/>
          </w:rPr>
          <w:t>DPCM for DC and RLE for AC, then do Huffman coding</w:t>
        </w:r>
      </w:ins>
    </w:p>
    <w:p w:rsidR="0069344B" w:rsidRDefault="00BC288A" w:rsidP="00BC288A">
      <w:pPr>
        <w:pStyle w:val="ListParagraph"/>
        <w:numPr>
          <w:ilvl w:val="0"/>
          <w:numId w:val="4"/>
          <w:numberingChange w:id="1724" w:author="junx" w:date="2009-03-23T16:52:00Z" w:original="（%2:1:0:）"/>
        </w:numPr>
        <w:tabs>
          <w:tab w:val="left" w:pos="1530"/>
        </w:tabs>
        <w:spacing w:line="300" w:lineRule="auto"/>
        <w:rPr>
          <w:ins w:id="1725" w:author="Raymond Sidharta" w:date="2023-05-02T15:36:00Z"/>
          <w:sz w:val="24"/>
        </w:rPr>
      </w:pPr>
      <w:ins w:id="1726" w:author="Raymond Sidharta" w:date="2023-05-02T15:36:00Z">
        <w:r>
          <w:rPr>
            <w:sz w:val="24"/>
          </w:rPr>
          <w:t xml:space="preserve">Save </w:t>
        </w:r>
        <w:r w:rsidR="00287E7A">
          <w:rPr>
            <w:sz w:val="24"/>
          </w:rPr>
          <w:t>data</w:t>
        </w:r>
      </w:ins>
    </w:p>
    <w:p w:rsidR="0069344B" w:rsidRDefault="0069344B" w:rsidP="0069344B">
      <w:pPr>
        <w:numPr>
          <w:numberingChange w:id="1727" w:author="junx" w:date="2009-03-23T16:52:00Z" w:original="（%2:1:0:）"/>
        </w:numPr>
        <w:tabs>
          <w:tab w:val="left" w:pos="1530"/>
        </w:tabs>
        <w:spacing w:line="300" w:lineRule="auto"/>
        <w:ind w:left="1530"/>
        <w:rPr>
          <w:ins w:id="1728" w:author="Raymond Sidharta" w:date="2023-05-02T15:36:00Z"/>
          <w:sz w:val="24"/>
        </w:rPr>
      </w:pPr>
      <w:ins w:id="1729" w:author="Raymond Sidharta" w:date="2023-05-02T15:36:00Z">
        <w:r>
          <w:rPr>
            <w:sz w:val="24"/>
          </w:rPr>
          <w:t>Decompression steps:</w:t>
        </w:r>
      </w:ins>
    </w:p>
    <w:p w:rsidR="001151EB" w:rsidRDefault="0069344B" w:rsidP="0069344B">
      <w:pPr>
        <w:pStyle w:val="ListParagraph"/>
        <w:numPr>
          <w:ilvl w:val="0"/>
          <w:numId w:val="4"/>
          <w:numberingChange w:id="1730" w:author="junx" w:date="2009-03-23T16:52:00Z" w:original="（%2:1:0:）"/>
        </w:numPr>
        <w:tabs>
          <w:tab w:val="left" w:pos="1530"/>
        </w:tabs>
        <w:spacing w:line="300" w:lineRule="auto"/>
        <w:rPr>
          <w:sz w:val="24"/>
        </w:rPr>
      </w:pPr>
      <w:ins w:id="1731" w:author="Raymond Sidharta" w:date="2023-05-02T15:38:00Z">
        <w:r>
          <w:rPr>
            <w:sz w:val="24"/>
          </w:rPr>
          <w:t>Read data</w:t>
        </w:r>
      </w:ins>
    </w:p>
    <w:p w:rsidR="0069344B" w:rsidRDefault="0069344B" w:rsidP="0069344B">
      <w:pPr>
        <w:pStyle w:val="ListParagraph"/>
        <w:numPr>
          <w:ilvl w:val="0"/>
          <w:numId w:val="4"/>
          <w:numberingChange w:id="1732" w:author="junx" w:date="2009-03-23T16:52:00Z" w:original="（%2:1:0:）"/>
        </w:numPr>
        <w:tabs>
          <w:tab w:val="left" w:pos="1530"/>
        </w:tabs>
        <w:spacing w:line="300" w:lineRule="auto"/>
        <w:rPr>
          <w:sz w:val="24"/>
        </w:rPr>
      </w:pPr>
      <w:ins w:id="1733" w:author="Raymond Sidharta" w:date="2023-05-02T15:39:00Z">
        <w:r>
          <w:rPr>
            <w:sz w:val="24"/>
          </w:rPr>
          <w:t>Huffman decod</w:t>
        </w:r>
      </w:ins>
      <w:ins w:id="1734" w:author="Raymond Sidharta" w:date="2023-05-02T15:40:00Z">
        <w:r>
          <w:rPr>
            <w:sz w:val="24"/>
          </w:rPr>
          <w:t>ing</w:t>
        </w:r>
        <w:r w:rsidR="000903EC">
          <w:rPr>
            <w:sz w:val="24"/>
          </w:rPr>
          <w:t xml:space="preserve"> to get 1D list</w:t>
        </w:r>
      </w:ins>
    </w:p>
    <w:p w:rsidR="00555336" w:rsidRDefault="00555336" w:rsidP="0069344B">
      <w:pPr>
        <w:pStyle w:val="ListParagraph"/>
        <w:numPr>
          <w:ilvl w:val="0"/>
          <w:numId w:val="4"/>
          <w:numberingChange w:id="1735" w:author="junx" w:date="2009-03-23T16:52:00Z" w:original="（%2:1:0:）"/>
        </w:numPr>
        <w:tabs>
          <w:tab w:val="left" w:pos="1530"/>
        </w:tabs>
        <w:spacing w:line="300" w:lineRule="auto"/>
        <w:rPr>
          <w:sz w:val="24"/>
        </w:rPr>
      </w:pPr>
      <w:ins w:id="1736" w:author="Raymond Sidharta" w:date="2023-05-02T15:40:00Z">
        <w:r>
          <w:rPr>
            <w:sz w:val="24"/>
          </w:rPr>
          <w:t>Inverse zigzag scan to get 8 x 8 quantized block</w:t>
        </w:r>
      </w:ins>
    </w:p>
    <w:p w:rsidR="00555336" w:rsidRDefault="00555336" w:rsidP="0069344B">
      <w:pPr>
        <w:pStyle w:val="ListParagraph"/>
        <w:numPr>
          <w:ilvl w:val="0"/>
          <w:numId w:val="4"/>
          <w:numberingChange w:id="1737" w:author="junx" w:date="2009-03-23T16:52:00Z" w:original="（%2:1:0:）"/>
        </w:numPr>
        <w:tabs>
          <w:tab w:val="left" w:pos="1530"/>
        </w:tabs>
        <w:spacing w:line="300" w:lineRule="auto"/>
        <w:rPr>
          <w:sz w:val="24"/>
        </w:rPr>
      </w:pPr>
      <w:ins w:id="1738" w:author="Raymond Sidharta" w:date="2023-05-02T15:40:00Z">
        <w:r>
          <w:rPr>
            <w:sz w:val="24"/>
          </w:rPr>
          <w:t>Inverse quantization and inverse DCT</w:t>
        </w:r>
      </w:ins>
    </w:p>
    <w:p w:rsidR="00654852" w:rsidRDefault="00654852" w:rsidP="0069344B">
      <w:pPr>
        <w:pStyle w:val="ListParagraph"/>
        <w:numPr>
          <w:ilvl w:val="0"/>
          <w:numId w:val="4"/>
          <w:numberingChange w:id="1739" w:author="junx" w:date="2009-03-23T16:52:00Z" w:original="（%2:1:0:）"/>
        </w:numPr>
        <w:tabs>
          <w:tab w:val="left" w:pos="1530"/>
        </w:tabs>
        <w:spacing w:line="300" w:lineRule="auto"/>
        <w:rPr>
          <w:sz w:val="24"/>
        </w:rPr>
      </w:pPr>
      <w:ins w:id="1740" w:author="Raymond Sidharta" w:date="2023-05-02T15:41:00Z">
        <w:r>
          <w:rPr>
            <w:sz w:val="24"/>
          </w:rPr>
          <w:t>Rescale Cb and Cr component, combine with Y</w:t>
        </w:r>
      </w:ins>
    </w:p>
    <w:p w:rsidR="00654852" w:rsidRPr="0069344B" w:rsidRDefault="00654852">
      <w:pPr>
        <w:pStyle w:val="ListParagraph"/>
        <w:numPr>
          <w:ilvl w:val="0"/>
          <w:numId w:val="4"/>
          <w:numberingChange w:id="1741" w:author="junx" w:date="2009-03-23T16:52:00Z" w:original="（%2:1:0:）"/>
        </w:numPr>
        <w:tabs>
          <w:tab w:val="left" w:pos="1530"/>
        </w:tabs>
        <w:spacing w:line="300" w:lineRule="auto"/>
        <w:rPr>
          <w:sz w:val="24"/>
          <w:rPrChange w:id="1742" w:author="Raymond Sidharta" w:date="2023-05-02T15:36:00Z">
            <w:rPr/>
          </w:rPrChange>
        </w:rPr>
        <w:pPrChange w:id="1743" w:author="Raymond Sidharta" w:date="2023-05-02T15:36:00Z">
          <w:pPr>
            <w:numPr>
              <w:ilvl w:val="2"/>
              <w:numId w:val="1"/>
            </w:numPr>
            <w:tabs>
              <w:tab w:val="left" w:pos="1530"/>
            </w:tabs>
            <w:spacing w:line="300" w:lineRule="auto"/>
            <w:ind w:left="1224" w:hanging="414"/>
          </w:pPr>
        </w:pPrChange>
      </w:pPr>
      <w:ins w:id="1744" w:author="Raymond Sidharta" w:date="2023-05-02T15:41:00Z">
        <w:r>
          <w:rPr>
            <w:sz w:val="24"/>
          </w:rPr>
          <w:t>Convert YCbCr to RGB</w:t>
        </w:r>
      </w:ins>
    </w:p>
    <w:p w:rsidR="001F576D" w:rsidRPr="00EF0780" w:rsidRDefault="001F576D" w:rsidP="001F576D">
      <w:pPr>
        <w:pStyle w:val="ListParagraph"/>
        <w:numPr>
          <w:ilvl w:val="1"/>
          <w:numId w:val="1"/>
          <w:numberingChange w:id="1745" w:author="junx" w:date="2009-03-23T16:52:00Z" w:original="（%2:1:0:）"/>
        </w:numPr>
        <w:tabs>
          <w:tab w:val="left" w:pos="1530"/>
        </w:tabs>
        <w:spacing w:line="300" w:lineRule="auto"/>
        <w:rPr>
          <w:sz w:val="28"/>
          <w:szCs w:val="28"/>
          <w:rPrChange w:id="1746" w:author="Raymond Sidharta" w:date="2023-05-03T00:54:00Z">
            <w:rPr>
              <w:sz w:val="24"/>
            </w:rPr>
          </w:rPrChange>
        </w:rPr>
      </w:pPr>
      <w:ins w:id="1747" w:author="Raymond Sidharta" w:date="2023-05-02T01:07:00Z">
        <w:r w:rsidRPr="00EF0780">
          <w:rPr>
            <w:sz w:val="28"/>
            <w:szCs w:val="28"/>
            <w:rPrChange w:id="1748" w:author="Raymond Sidharta" w:date="2023-05-03T00:53:00Z">
              <w:rPr>
                <w:sz w:val="24"/>
              </w:rPr>
            </w:rPrChange>
          </w:rPr>
          <w:t>Text Com</w:t>
        </w:r>
      </w:ins>
      <w:ins w:id="1749" w:author="Raymond Sidharta" w:date="2023-05-02T01:08:00Z">
        <w:r w:rsidRPr="00EF0780">
          <w:rPr>
            <w:sz w:val="28"/>
            <w:szCs w:val="28"/>
            <w:rPrChange w:id="1750" w:author="Raymond Sidharta" w:date="2023-05-03T00:54:00Z">
              <w:rPr>
                <w:sz w:val="24"/>
              </w:rPr>
            </w:rPrChange>
          </w:rPr>
          <w:t>pression Bit Allocation</w:t>
        </w:r>
      </w:ins>
    </w:p>
    <w:p w:rsidR="000C712E" w:rsidRDefault="000C712E">
      <w:pPr>
        <w:pStyle w:val="ListParagraph"/>
        <w:numPr>
          <w:numberingChange w:id="1751" w:author="junx" w:date="2009-03-23T16:52:00Z" w:original="（%2:1:0:）"/>
        </w:numPr>
        <w:tabs>
          <w:tab w:val="left" w:pos="1530"/>
        </w:tabs>
        <w:spacing w:line="300" w:lineRule="auto"/>
        <w:ind w:left="792"/>
        <w:rPr>
          <w:sz w:val="24"/>
        </w:rPr>
        <w:pPrChange w:id="1752" w:author="Raymond Sidharta" w:date="2023-05-02T16:54:00Z">
          <w:pPr>
            <w:pStyle w:val="ListParagraph"/>
            <w:numPr>
              <w:ilvl w:val="1"/>
              <w:numId w:val="1"/>
            </w:numPr>
            <w:tabs>
              <w:tab w:val="left" w:pos="1530"/>
            </w:tabs>
            <w:spacing w:line="300" w:lineRule="auto"/>
            <w:ind w:left="792" w:hanging="432"/>
          </w:pPr>
        </w:pPrChange>
      </w:pPr>
      <w:ins w:id="1753" w:author="Raymond Sidharta" w:date="2023-05-02T16:54:00Z">
        <w:r>
          <w:rPr>
            <w:sz w:val="24"/>
          </w:rPr>
          <w:t xml:space="preserve">Here we show you bit map for our text compression </w:t>
        </w:r>
        <w:r w:rsidRPr="00B40C87">
          <w:rPr>
            <w:color w:val="FF0000"/>
            <w:sz w:val="24"/>
          </w:rPr>
          <w:t>designed by us</w:t>
        </w:r>
        <w:r>
          <w:rPr>
            <w:sz w:val="24"/>
          </w:rPr>
          <w:t>.</w:t>
        </w:r>
      </w:ins>
    </w:p>
    <w:p w:rsidR="00541190" w:rsidRDefault="0065301F">
      <w:pPr>
        <w:pStyle w:val="ListParagraph"/>
        <w:numPr>
          <w:numberingChange w:id="1754" w:author="junx" w:date="2009-03-23T16:52:00Z" w:original="（%2:1:0:）"/>
        </w:numPr>
        <w:tabs>
          <w:tab w:val="left" w:pos="1530"/>
        </w:tabs>
        <w:spacing w:line="300" w:lineRule="auto"/>
        <w:ind w:left="792"/>
        <w:rPr>
          <w:sz w:val="24"/>
        </w:rPr>
        <w:pPrChange w:id="1755" w:author="Raymond Sidharta" w:date="2023-05-02T16:36:00Z">
          <w:pPr>
            <w:pStyle w:val="ListParagraph"/>
            <w:numPr>
              <w:ilvl w:val="1"/>
              <w:numId w:val="1"/>
            </w:numPr>
            <w:tabs>
              <w:tab w:val="left" w:pos="1530"/>
            </w:tabs>
            <w:spacing w:line="300" w:lineRule="auto"/>
            <w:ind w:left="792" w:hanging="432"/>
          </w:pPr>
        </w:pPrChange>
      </w:pPr>
      <w:ins w:id="1756" w:author="Raymond Sidharta" w:date="2023-05-02T16:50:00Z">
        <w:r w:rsidRPr="0065301F">
          <w:rPr>
            <w:noProof/>
            <w:sz w:val="24"/>
          </w:rPr>
          <w:drawing>
            <wp:inline distT="0" distB="0" distL="0" distR="0" wp14:anchorId="74AFCC06" wp14:editId="532E2C5A">
              <wp:extent cx="5274310" cy="1363345"/>
              <wp:effectExtent l="0" t="0" r="2540" b="8255"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13633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:rsidR="001F576D" w:rsidRDefault="001F576D">
      <w:pPr>
        <w:pStyle w:val="ListParagraph"/>
        <w:numPr>
          <w:ilvl w:val="1"/>
          <w:numId w:val="1"/>
          <w:numberingChange w:id="1757" w:author="junx" w:date="2009-03-23T16:52:00Z" w:original="（%2:1:0:）"/>
        </w:numPr>
        <w:tabs>
          <w:tab w:val="left" w:pos="1530"/>
        </w:tabs>
        <w:spacing w:line="300" w:lineRule="auto"/>
        <w:rPr>
          <w:sz w:val="24"/>
        </w:rPr>
      </w:pPr>
      <w:ins w:id="1758" w:author="Raymond Sidharta" w:date="2023-05-02T01:08:00Z">
        <w:r>
          <w:rPr>
            <w:sz w:val="24"/>
          </w:rPr>
          <w:t>Image Compression Bit Allocation</w:t>
        </w:r>
      </w:ins>
    </w:p>
    <w:p w:rsidR="001E2535" w:rsidDel="00304172" w:rsidRDefault="001E2535">
      <w:pPr>
        <w:pStyle w:val="ListParagraph"/>
        <w:numPr>
          <w:numberingChange w:id="1759" w:author="junx" w:date="2009-03-23T16:52:00Z" w:original="（%2:1:0:）"/>
        </w:numPr>
        <w:tabs>
          <w:tab w:val="left" w:pos="1530"/>
        </w:tabs>
        <w:spacing w:line="300" w:lineRule="auto"/>
        <w:ind w:left="792"/>
        <w:rPr>
          <w:del w:id="1760" w:author="Raymond Sidharta" w:date="2023-05-02T16:54:00Z"/>
          <w:sz w:val="24"/>
        </w:rPr>
        <w:pPrChange w:id="1761" w:author="Raymond Sidharta" w:date="2023-05-02T16:52:00Z">
          <w:pPr>
            <w:pStyle w:val="ListParagraph"/>
            <w:numPr>
              <w:ilvl w:val="1"/>
              <w:numId w:val="1"/>
            </w:numPr>
            <w:tabs>
              <w:tab w:val="left" w:pos="1530"/>
            </w:tabs>
            <w:spacing w:line="300" w:lineRule="auto"/>
            <w:ind w:left="792" w:hanging="432"/>
          </w:pPr>
        </w:pPrChange>
      </w:pPr>
      <w:ins w:id="1762" w:author="Raymond Sidharta" w:date="2023-05-02T16:36:00Z">
        <w:r w:rsidRPr="00541190">
          <w:rPr>
            <w:noProof/>
            <w:sz w:val="24"/>
          </w:rPr>
          <w:drawing>
            <wp:anchor distT="0" distB="0" distL="114300" distR="114300" simplePos="0" relativeHeight="251678720" behindDoc="0" locked="0" layoutInCell="1" allowOverlap="1" wp14:anchorId="1B9B1C5A">
              <wp:simplePos x="0" y="0"/>
              <wp:positionH relativeFrom="margin">
                <wp:posOffset>-558800</wp:posOffset>
              </wp:positionH>
              <wp:positionV relativeFrom="paragraph">
                <wp:posOffset>302260</wp:posOffset>
              </wp:positionV>
              <wp:extent cx="6706870" cy="2451100"/>
              <wp:effectExtent l="0" t="0" r="0" b="6350"/>
              <wp:wrapSquare wrapText="bothSides"/>
              <wp:docPr id="15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706870" cy="24511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763" w:author="Raymond Sidharta" w:date="2023-05-02T16:52:00Z">
        <w:r w:rsidR="006E2AD7">
          <w:rPr>
            <w:sz w:val="24"/>
          </w:rPr>
          <w:t xml:space="preserve">Here we </w:t>
        </w:r>
      </w:ins>
      <w:ins w:id="1764" w:author="Raymond Sidharta" w:date="2023-05-02T16:53:00Z">
        <w:r w:rsidR="00E423C0">
          <w:rPr>
            <w:sz w:val="24"/>
          </w:rPr>
          <w:t>show you</w:t>
        </w:r>
      </w:ins>
      <w:ins w:id="1765" w:author="Raymond Sidharta" w:date="2023-05-02T16:52:00Z">
        <w:r w:rsidR="006E2AD7">
          <w:rPr>
            <w:sz w:val="24"/>
          </w:rPr>
          <w:t xml:space="preserve"> bit </w:t>
        </w:r>
      </w:ins>
      <w:ins w:id="1766" w:author="Raymond Sidharta" w:date="2023-05-02T16:53:00Z">
        <w:r w:rsidR="006E2AD7">
          <w:rPr>
            <w:sz w:val="24"/>
          </w:rPr>
          <w:t>map for our image compression</w:t>
        </w:r>
        <w:r w:rsidR="0059263B">
          <w:rPr>
            <w:sz w:val="24"/>
          </w:rPr>
          <w:t xml:space="preserve"> </w:t>
        </w:r>
        <w:r w:rsidR="0059263B" w:rsidRPr="009C4A0E">
          <w:rPr>
            <w:color w:val="FF0000"/>
            <w:sz w:val="24"/>
            <w:rPrChange w:id="1767" w:author="Raymond Sidharta" w:date="2023-05-02T16:53:00Z">
              <w:rPr>
                <w:sz w:val="24"/>
              </w:rPr>
            </w:rPrChange>
          </w:rPr>
          <w:t>designed by us</w:t>
        </w:r>
        <w:r w:rsidR="0059263B">
          <w:rPr>
            <w:sz w:val="24"/>
          </w:rPr>
          <w:t>.</w:t>
        </w:r>
      </w:ins>
    </w:p>
    <w:p w:rsidR="00444396" w:rsidRPr="00304172" w:rsidDel="00916A3E" w:rsidRDefault="00444396">
      <w:pPr>
        <w:numPr>
          <w:numberingChange w:id="1768" w:author="junx" w:date="2009-03-23T16:52:00Z" w:original="（%2:2:0:）"/>
        </w:numPr>
        <w:rPr>
          <w:ins w:id="1769" w:author="junx" w:date="2009-03-23T16:49:00Z"/>
          <w:del w:id="1770" w:author="Raymond Sidharta" w:date="2023-05-01T20:44:00Z"/>
          <w:sz w:val="24"/>
          <w:rPrChange w:id="1771" w:author="Raymond Sidharta" w:date="2023-05-02T16:54:00Z">
            <w:rPr>
              <w:ins w:id="1772" w:author="junx" w:date="2009-03-23T16:49:00Z"/>
              <w:del w:id="1773" w:author="Raymond Sidharta" w:date="2023-05-01T20:44:00Z"/>
            </w:rPr>
          </w:rPrChange>
        </w:rPr>
        <w:pPrChange w:id="1774" w:author="Raymond Sidharta" w:date="2023-05-02T16:54:00Z">
          <w:pPr>
            <w:numPr>
              <w:ilvl w:val="1"/>
              <w:numId w:val="1"/>
            </w:numPr>
            <w:spacing w:line="300" w:lineRule="auto"/>
            <w:ind w:left="792" w:hanging="432"/>
          </w:pPr>
        </w:pPrChange>
      </w:pPr>
      <w:ins w:id="1775" w:author="junx" w:date="2009-03-23T16:49:00Z">
        <w:del w:id="1776" w:author="Raymond Sidharta" w:date="2023-05-01T20:44:00Z">
          <w:r w:rsidRPr="00304172" w:rsidDel="00916A3E">
            <w:rPr>
              <w:rFonts w:hint="eastAsia"/>
              <w:sz w:val="24"/>
              <w:rPrChange w:id="1777" w:author="Raymond Sidharta" w:date="2023-05-02T16:54:00Z">
                <w:rPr>
                  <w:rFonts w:hint="eastAsia"/>
                </w:rPr>
              </w:rPrChange>
            </w:rPr>
            <w:delText>具体的算法，请用文字</w:delText>
          </w:r>
        </w:del>
      </w:ins>
      <w:ins w:id="1778" w:author="junx" w:date="2009-03-23T16:52:00Z">
        <w:del w:id="1779" w:author="Raymond Sidharta" w:date="2023-05-01T20:44:00Z">
          <w:r w:rsidR="00B40598" w:rsidRPr="00304172" w:rsidDel="00916A3E">
            <w:rPr>
              <w:rFonts w:hint="eastAsia"/>
              <w:sz w:val="24"/>
              <w:rPrChange w:id="1780" w:author="Raymond Sidharta" w:date="2023-05-02T16:54:00Z">
                <w:rPr>
                  <w:rFonts w:hint="eastAsia"/>
                </w:rPr>
              </w:rPrChange>
            </w:rPr>
            <w:delText>、示意图</w:delText>
          </w:r>
        </w:del>
      </w:ins>
      <w:ins w:id="1781" w:author="junx" w:date="2009-03-23T16:49:00Z">
        <w:del w:id="1782" w:author="Raymond Sidharta" w:date="2023-05-01T20:44:00Z">
          <w:r w:rsidRPr="00304172" w:rsidDel="00916A3E">
            <w:rPr>
              <w:rFonts w:hint="eastAsia"/>
              <w:sz w:val="24"/>
              <w:rPrChange w:id="1783" w:author="Raymond Sidharta" w:date="2023-05-02T16:54:00Z">
                <w:rPr>
                  <w:rFonts w:hint="eastAsia"/>
                </w:rPr>
              </w:rPrChange>
            </w:rPr>
            <w:delText>或者是伪代码</w:delText>
          </w:r>
        </w:del>
      </w:ins>
      <w:ins w:id="1784" w:author="junx" w:date="2009-03-23T16:53:00Z">
        <w:del w:id="1785" w:author="Raymond Sidharta" w:date="2023-05-01T20:44:00Z">
          <w:r w:rsidR="00B40598" w:rsidRPr="00304172" w:rsidDel="00916A3E">
            <w:rPr>
              <w:rFonts w:hint="eastAsia"/>
              <w:sz w:val="24"/>
              <w:rPrChange w:id="1786" w:author="Raymond Sidharta" w:date="2023-05-02T16:54:00Z">
                <w:rPr>
                  <w:rFonts w:hint="eastAsia"/>
                </w:rPr>
              </w:rPrChange>
            </w:rPr>
            <w:delText>等形式进行</w:delText>
          </w:r>
        </w:del>
      </w:ins>
      <w:ins w:id="1787" w:author="junx" w:date="2009-03-23T16:49:00Z">
        <w:del w:id="1788" w:author="Raymond Sidharta" w:date="2023-05-01T20:44:00Z">
          <w:r w:rsidRPr="00304172" w:rsidDel="00916A3E">
            <w:rPr>
              <w:rFonts w:hint="eastAsia"/>
              <w:sz w:val="24"/>
              <w:rPrChange w:id="1789" w:author="Raymond Sidharta" w:date="2023-05-02T16:54:00Z">
                <w:rPr>
                  <w:rFonts w:hint="eastAsia"/>
                </w:rPr>
              </w:rPrChange>
            </w:rPr>
            <w:delText>描述（不要贴大段的代码）</w:delText>
          </w:r>
        </w:del>
      </w:ins>
    </w:p>
    <w:p w:rsidR="00444396" w:rsidRPr="00444396" w:rsidRDefault="00444396">
      <w:pPr>
        <w:pStyle w:val="ListParagraph"/>
        <w:numPr>
          <w:numberingChange w:id="1790" w:author="junx" w:date="2009-03-23T16:52:00Z" w:original="（%2:3:0:）"/>
        </w:numPr>
        <w:tabs>
          <w:tab w:val="left" w:pos="1530"/>
        </w:tabs>
        <w:spacing w:line="300" w:lineRule="auto"/>
        <w:ind w:left="792"/>
        <w:rPr>
          <w:ins w:id="1791" w:author="junx" w:date="2009-03-23T16:48:00Z"/>
        </w:rPr>
        <w:pPrChange w:id="1792" w:author="Raymond Sidharta" w:date="2023-05-02T16:54:00Z">
          <w:pPr>
            <w:numPr>
              <w:ilvl w:val="1"/>
              <w:numId w:val="1"/>
            </w:numPr>
            <w:spacing w:line="300" w:lineRule="auto"/>
            <w:ind w:left="792" w:hanging="432"/>
          </w:pPr>
        </w:pPrChange>
      </w:pPr>
      <w:ins w:id="1793" w:author="junx" w:date="2009-03-23T16:49:00Z">
        <w:del w:id="1794" w:author="Raymond Sidharta" w:date="2023-05-01T20:44:00Z">
          <w:r w:rsidDel="00916A3E">
            <w:rPr>
              <w:rFonts w:hint="eastAsia"/>
            </w:rPr>
            <w:delText>程序开发</w:delText>
          </w:r>
        </w:del>
      </w:ins>
      <w:ins w:id="1795" w:author="junx" w:date="2009-03-23T16:50:00Z">
        <w:del w:id="1796" w:author="Raymond Sidharta" w:date="2023-05-01T20:44:00Z">
          <w:r w:rsidDel="00916A3E">
            <w:rPr>
              <w:rFonts w:hint="eastAsia"/>
            </w:rPr>
            <w:delText>中重要的技术细节，比如用到了哪些重要的函数？这些函数来自于哪些基本库？功能是什么？自己编写了哪些重要的功能函数</w:delText>
          </w:r>
        </w:del>
      </w:ins>
      <w:ins w:id="1797" w:author="junx" w:date="2009-03-23T16:51:00Z">
        <w:del w:id="1798" w:author="Raymond Sidharta" w:date="2023-05-01T20:44:00Z">
          <w:r w:rsidDel="00916A3E">
            <w:rPr>
              <w:rFonts w:hint="eastAsia"/>
            </w:rPr>
            <w:delText>？等等</w:delText>
          </w:r>
        </w:del>
      </w:ins>
    </w:p>
    <w:p w:rsidR="000C09D2" w:rsidRDefault="000C09D2" w:rsidP="000C09D2">
      <w:pPr>
        <w:pStyle w:val="Heading2"/>
        <w:numPr>
          <w:ilvl w:val="0"/>
          <w:numId w:val="1"/>
        </w:numPr>
      </w:pPr>
      <w:r>
        <w:rPr>
          <w:rFonts w:hint="eastAsia"/>
        </w:rPr>
        <w:lastRenderedPageBreak/>
        <w:t>Experiment Results</w:t>
      </w:r>
    </w:p>
    <w:p w:rsidR="00190DF6" w:rsidRPr="00D9490E" w:rsidRDefault="00901912">
      <w:pPr>
        <w:pStyle w:val="ListParagraph"/>
        <w:numPr>
          <w:ilvl w:val="1"/>
          <w:numId w:val="1"/>
          <w:ins w:id="1799" w:author="junx" w:date="2009-03-23T16:51:00Z"/>
        </w:numPr>
        <w:spacing w:line="300" w:lineRule="auto"/>
        <w:rPr>
          <w:ins w:id="1800" w:author="Raymond Sidharta" w:date="2023-05-02T17:05:00Z"/>
          <w:sz w:val="28"/>
          <w:szCs w:val="28"/>
          <w:rPrChange w:id="1801" w:author="Raymond Sidharta" w:date="2023-05-02T17:08:00Z">
            <w:rPr>
              <w:ins w:id="1802" w:author="Raymond Sidharta" w:date="2023-05-02T17:05:00Z"/>
              <w:sz w:val="24"/>
            </w:rPr>
          </w:rPrChange>
        </w:rPr>
        <w:pPrChange w:id="1803" w:author="Raymond Sidharta" w:date="2023-05-02T17:05:00Z">
          <w:pPr>
            <w:pStyle w:val="ListParagraph"/>
            <w:spacing w:line="300" w:lineRule="auto"/>
            <w:ind w:left="360"/>
          </w:pPr>
        </w:pPrChange>
      </w:pPr>
      <w:ins w:id="1804" w:author="Raymond Sidharta" w:date="2023-05-02T17:07:00Z">
        <w:r w:rsidRPr="001654AD">
          <w:rPr>
            <w:noProof/>
            <w:sz w:val="24"/>
          </w:rPr>
          <w:drawing>
            <wp:anchor distT="0" distB="0" distL="114300" distR="114300" simplePos="0" relativeHeight="251681792" behindDoc="0" locked="0" layoutInCell="1" allowOverlap="1" wp14:anchorId="4216BC42">
              <wp:simplePos x="0" y="0"/>
              <wp:positionH relativeFrom="margin">
                <wp:posOffset>4258310</wp:posOffset>
              </wp:positionH>
              <wp:positionV relativeFrom="paragraph">
                <wp:posOffset>247015</wp:posOffset>
              </wp:positionV>
              <wp:extent cx="1296035" cy="812165"/>
              <wp:effectExtent l="0" t="0" r="0" b="6985"/>
              <wp:wrapSquare wrapText="bothSides"/>
              <wp:docPr id="19" name="Picture 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t="-593"/>
                      <a:stretch/>
                    </pic:blipFill>
                    <pic:spPr bwMode="auto">
                      <a:xfrm>
                        <a:off x="0" y="0"/>
                        <a:ext cx="1296035" cy="81216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805" w:author="Raymond Sidharta" w:date="2023-05-02T17:05:00Z">
        <w:r w:rsidR="00190DF6" w:rsidRPr="00D9490E">
          <w:rPr>
            <w:sz w:val="28"/>
            <w:szCs w:val="28"/>
            <w:rPrChange w:id="1806" w:author="Raymond Sidharta" w:date="2023-05-02T17:08:00Z">
              <w:rPr>
                <w:sz w:val="24"/>
              </w:rPr>
            </w:rPrChange>
          </w:rPr>
          <w:t>Text Compression Result</w:t>
        </w:r>
      </w:ins>
    </w:p>
    <w:p w:rsidR="006E6D0E" w:rsidRPr="006E6D0E" w:rsidRDefault="00AC652F" w:rsidP="00AC652F">
      <w:pPr>
        <w:pStyle w:val="ListParagraph"/>
        <w:numPr>
          <w:ins w:id="1807" w:author="junx" w:date="2009-03-23T16:51:00Z"/>
        </w:numPr>
        <w:spacing w:line="300" w:lineRule="auto"/>
        <w:ind w:left="792"/>
        <w:rPr>
          <w:ins w:id="1808" w:author="Raymond Sidharta" w:date="2023-05-02T17:06:00Z"/>
          <w:b/>
          <w:bCs/>
          <w:sz w:val="24"/>
          <w:rPrChange w:id="1809" w:author="Raymond Sidharta" w:date="2023-05-02T17:06:00Z">
            <w:rPr>
              <w:ins w:id="1810" w:author="Raymond Sidharta" w:date="2023-05-02T17:06:00Z"/>
              <w:sz w:val="24"/>
            </w:rPr>
          </w:rPrChange>
        </w:rPr>
      </w:pPr>
      <w:ins w:id="1811" w:author="Raymond Sidharta" w:date="2023-05-02T17:05:00Z">
        <w:r w:rsidRPr="006E6D0E">
          <w:rPr>
            <w:b/>
            <w:bCs/>
            <w:sz w:val="24"/>
            <w:rPrChange w:id="1812" w:author="Raymond Sidharta" w:date="2023-05-02T17:06:00Z">
              <w:rPr>
                <w:sz w:val="24"/>
              </w:rPr>
            </w:rPrChange>
          </w:rPr>
          <w:t xml:space="preserve">Case 1 </w:t>
        </w:r>
      </w:ins>
    </w:p>
    <w:p w:rsidR="00190DF6" w:rsidRDefault="00FE6175">
      <w:pPr>
        <w:pStyle w:val="ListParagraph"/>
        <w:numPr>
          <w:ins w:id="1813" w:author="junx" w:date="2009-03-23T16:51:00Z"/>
        </w:numPr>
        <w:spacing w:line="300" w:lineRule="auto"/>
        <w:ind w:left="792"/>
        <w:rPr>
          <w:ins w:id="1814" w:author="Raymond Sidharta" w:date="2023-05-02T17:05:00Z"/>
          <w:sz w:val="24"/>
        </w:rPr>
        <w:pPrChange w:id="1815" w:author="Raymond Sidharta" w:date="2023-05-02T17:05:00Z">
          <w:pPr>
            <w:pStyle w:val="ListParagraph"/>
            <w:spacing w:line="300" w:lineRule="auto"/>
            <w:ind w:left="360"/>
          </w:pPr>
        </w:pPrChange>
      </w:pPr>
      <w:ins w:id="1816" w:author="Raymond Sidharta" w:date="2023-05-02T17:08:00Z">
        <w:r>
          <w:rPr>
            <w:sz w:val="24"/>
          </w:rPr>
          <w:t>Original f</w:t>
        </w:r>
      </w:ins>
      <w:ins w:id="1817" w:author="Raymond Sidharta" w:date="2023-05-02T17:06:00Z">
        <w:r w:rsidR="006E6D0E">
          <w:rPr>
            <w:sz w:val="24"/>
          </w:rPr>
          <w:t xml:space="preserve">ilename: </w:t>
        </w:r>
      </w:ins>
      <w:ins w:id="1818" w:author="Raymond Sidharta" w:date="2023-05-02T17:05:00Z">
        <w:r w:rsidR="00AC652F" w:rsidRPr="00B846C4">
          <w:rPr>
            <w:i/>
            <w:iCs/>
            <w:sz w:val="24"/>
            <w:rPrChange w:id="1819" w:author="Raymond Sidharta" w:date="2023-05-02T17:06:00Z">
              <w:rPr>
                <w:sz w:val="24"/>
              </w:rPr>
            </w:rPrChange>
          </w:rPr>
          <w:t>example.txt</w:t>
        </w:r>
      </w:ins>
    </w:p>
    <w:p w:rsidR="00190DF6" w:rsidRDefault="006E6D0E" w:rsidP="00190DF6">
      <w:pPr>
        <w:pStyle w:val="ListParagraph"/>
        <w:numPr>
          <w:ins w:id="1820" w:author="junx" w:date="2009-03-23T16:51:00Z"/>
        </w:numPr>
        <w:spacing w:line="300" w:lineRule="auto"/>
        <w:ind w:left="360"/>
        <w:rPr>
          <w:ins w:id="1821" w:author="Raymond Sidharta" w:date="2023-05-02T17:07:00Z"/>
          <w:sz w:val="24"/>
        </w:rPr>
      </w:pPr>
      <w:ins w:id="1822" w:author="Raymond Sidharta" w:date="2023-05-02T17:06:00Z">
        <w:r>
          <w:rPr>
            <w:sz w:val="24"/>
          </w:rPr>
          <w:tab/>
        </w:r>
        <w:r>
          <w:rPr>
            <w:sz w:val="24"/>
          </w:rPr>
          <w:tab/>
          <w:t xml:space="preserve">Original file size: </w:t>
        </w:r>
      </w:ins>
      <w:ins w:id="1823" w:author="Raymond Sidharta" w:date="2023-05-02T17:07:00Z">
        <w:r w:rsidR="001654AD" w:rsidRPr="00D96409">
          <w:rPr>
            <w:b/>
            <w:bCs/>
            <w:sz w:val="24"/>
            <w:rPrChange w:id="1824" w:author="Raymond Sidharta" w:date="2023-05-02T17:16:00Z">
              <w:rPr>
                <w:sz w:val="24"/>
              </w:rPr>
            </w:rPrChange>
          </w:rPr>
          <w:t>604 KB</w:t>
        </w:r>
        <w:r w:rsidR="001654AD">
          <w:rPr>
            <w:sz w:val="24"/>
          </w:rPr>
          <w:t xml:space="preserve"> (618496 bytes)</w:t>
        </w:r>
      </w:ins>
    </w:p>
    <w:p w:rsidR="00D9490E" w:rsidRDefault="00D9490E" w:rsidP="00190DF6">
      <w:pPr>
        <w:pStyle w:val="ListParagraph"/>
        <w:numPr>
          <w:ins w:id="1825" w:author="junx" w:date="2009-03-23T16:51:00Z"/>
        </w:numPr>
        <w:spacing w:line="300" w:lineRule="auto"/>
        <w:ind w:left="360"/>
        <w:rPr>
          <w:ins w:id="1826" w:author="Raymond Sidharta" w:date="2023-05-02T17:05:00Z"/>
          <w:sz w:val="24"/>
        </w:rPr>
      </w:pPr>
      <w:ins w:id="1827" w:author="Raymond Sidharta" w:date="2023-05-02T17:04:00Z">
        <w:r w:rsidRPr="00190DF6">
          <w:rPr>
            <w:noProof/>
            <w:sz w:val="24"/>
          </w:rPr>
          <w:drawing>
            <wp:anchor distT="0" distB="0" distL="114300" distR="114300" simplePos="0" relativeHeight="251679744" behindDoc="0" locked="0" layoutInCell="1" allowOverlap="1" wp14:anchorId="2838C89F">
              <wp:simplePos x="0" y="0"/>
              <wp:positionH relativeFrom="margin">
                <wp:align>center</wp:align>
              </wp:positionH>
              <wp:positionV relativeFrom="paragraph">
                <wp:posOffset>255102</wp:posOffset>
              </wp:positionV>
              <wp:extent cx="4830445" cy="2732405"/>
              <wp:effectExtent l="0" t="0" r="8255" b="0"/>
              <wp:wrapSquare wrapText="bothSides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l="3993" t="8107"/>
                      <a:stretch/>
                    </pic:blipFill>
                    <pic:spPr bwMode="auto">
                      <a:xfrm>
                        <a:off x="0" y="0"/>
                        <a:ext cx="4830445" cy="2732405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828" w:author="Raymond Sidharta" w:date="2023-05-02T17:07:00Z">
        <w:r>
          <w:rPr>
            <w:sz w:val="24"/>
          </w:rPr>
          <w:tab/>
        </w:r>
        <w:r>
          <w:rPr>
            <w:sz w:val="24"/>
          </w:rPr>
          <w:tab/>
          <w:t>Character distribution:</w:t>
        </w:r>
      </w:ins>
    </w:p>
    <w:p w:rsidR="00190DF6" w:rsidRDefault="00FE6175" w:rsidP="00190DF6">
      <w:pPr>
        <w:pStyle w:val="ListParagraph"/>
        <w:numPr>
          <w:ins w:id="1829" w:author="junx" w:date="2009-03-23T16:51:00Z"/>
        </w:numPr>
        <w:spacing w:line="300" w:lineRule="auto"/>
        <w:ind w:left="360"/>
        <w:rPr>
          <w:ins w:id="1830" w:author="Raymond Sidharta" w:date="2023-05-02T17:05:00Z"/>
          <w:sz w:val="24"/>
        </w:rPr>
      </w:pPr>
      <w:ins w:id="1831" w:author="Raymond Sidharta" w:date="2023-05-02T17:08:00Z">
        <w:r>
          <w:rPr>
            <w:sz w:val="24"/>
          </w:rPr>
          <w:tab/>
        </w:r>
        <w:r>
          <w:rPr>
            <w:sz w:val="24"/>
          </w:rPr>
          <w:tab/>
        </w:r>
      </w:ins>
    </w:p>
    <w:p w:rsidR="00BA4A23" w:rsidRDefault="00924580" w:rsidP="00190DF6">
      <w:pPr>
        <w:pStyle w:val="ListParagraph"/>
        <w:numPr>
          <w:ins w:id="1832" w:author="junx" w:date="2009-03-23T16:51:00Z"/>
        </w:numPr>
        <w:spacing w:line="300" w:lineRule="auto"/>
        <w:ind w:left="360"/>
        <w:rPr>
          <w:ins w:id="1833" w:author="Raymond Sidharta" w:date="2023-05-02T17:11:00Z"/>
          <w:sz w:val="24"/>
        </w:rPr>
      </w:pPr>
      <w:ins w:id="1834" w:author="Raymond Sidharta" w:date="2023-05-02T17:49:00Z">
        <w:r w:rsidRPr="00924580">
          <w:rPr>
            <w:noProof/>
            <w:sz w:val="24"/>
          </w:rPr>
          <w:drawing>
            <wp:anchor distT="0" distB="0" distL="114300" distR="114300" simplePos="0" relativeHeight="251687936" behindDoc="0" locked="0" layoutInCell="1" allowOverlap="1" wp14:anchorId="4DC024EC">
              <wp:simplePos x="0" y="0"/>
              <wp:positionH relativeFrom="column">
                <wp:posOffset>4385457</wp:posOffset>
              </wp:positionH>
              <wp:positionV relativeFrom="paragraph">
                <wp:posOffset>43257</wp:posOffset>
              </wp:positionV>
              <wp:extent cx="1167765" cy="713105"/>
              <wp:effectExtent l="0" t="0" r="0" b="0"/>
              <wp:wrapSquare wrapText="bothSides"/>
              <wp:docPr id="25" name="Picture 2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67765" cy="7131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835" w:author="Raymond Sidharta" w:date="2023-05-02T17:11:00Z">
        <w:r w:rsidR="00C82C7E">
          <w:rPr>
            <w:sz w:val="24"/>
          </w:rPr>
          <w:tab/>
        </w:r>
        <w:r w:rsidR="00C82C7E">
          <w:rPr>
            <w:sz w:val="24"/>
          </w:rPr>
          <w:tab/>
          <w:t xml:space="preserve">Compressed filename: </w:t>
        </w:r>
        <w:r w:rsidR="00C82C7E">
          <w:rPr>
            <w:i/>
            <w:iCs/>
            <w:sz w:val="24"/>
          </w:rPr>
          <w:t>example_compressed.txt</w:t>
        </w:r>
      </w:ins>
      <w:ins w:id="1836" w:author="junx" w:date="2009-03-23T16:51:00Z">
        <w:del w:id="1837" w:author="Raymond Sidharta" w:date="2023-05-02T17:04:00Z">
          <w:r w:rsidR="003B4CFC" w:rsidRPr="00190DF6" w:rsidDel="00190DF6">
            <w:rPr>
              <w:rFonts w:hint="eastAsia"/>
              <w:sz w:val="24"/>
            </w:rPr>
            <w:delText>用图文并茂的形式给出实验结果，</w:delText>
          </w:r>
        </w:del>
      </w:ins>
      <w:ins w:id="1838" w:author="junx" w:date="2009-03-23T16:54:00Z">
        <w:del w:id="1839" w:author="Raymond Sidharta" w:date="2023-05-02T17:04:00Z">
          <w:r w:rsidR="00C33560" w:rsidRPr="00190DF6" w:rsidDel="00190DF6">
            <w:rPr>
              <w:rFonts w:hint="eastAsia"/>
              <w:sz w:val="24"/>
            </w:rPr>
            <w:delText>如系统界面、操作说明</w:delText>
          </w:r>
        </w:del>
      </w:ins>
      <w:ins w:id="1840" w:author="junx" w:date="2009-03-23T16:55:00Z">
        <w:del w:id="1841" w:author="Raymond Sidharta" w:date="2023-05-02T17:04:00Z">
          <w:r w:rsidR="00C33560" w:rsidRPr="00190DF6" w:rsidDel="00190DF6">
            <w:rPr>
              <w:rFonts w:hint="eastAsia"/>
              <w:sz w:val="24"/>
            </w:rPr>
            <w:delText>、运行结果等，</w:delText>
          </w:r>
        </w:del>
      </w:ins>
      <w:ins w:id="1842" w:author="junx" w:date="2009-03-23T16:51:00Z">
        <w:del w:id="1843" w:author="Raymond Sidharta" w:date="2023-05-02T17:04:00Z">
          <w:r w:rsidR="003B4CFC" w:rsidRPr="00190DF6" w:rsidDel="00190DF6">
            <w:rPr>
              <w:rFonts w:hint="eastAsia"/>
              <w:sz w:val="24"/>
            </w:rPr>
            <w:delText>并对实验结果进行总结和说明。</w:delText>
          </w:r>
        </w:del>
      </w:ins>
    </w:p>
    <w:p w:rsidR="00C82C7E" w:rsidRDefault="00C82C7E" w:rsidP="00190DF6">
      <w:pPr>
        <w:pStyle w:val="ListParagraph"/>
        <w:numPr>
          <w:ins w:id="1844" w:author="junx" w:date="2009-03-23T16:51:00Z"/>
        </w:numPr>
        <w:spacing w:line="300" w:lineRule="auto"/>
        <w:ind w:left="360"/>
        <w:rPr>
          <w:ins w:id="1845" w:author="Raymond Sidharta" w:date="2023-05-02T17:13:00Z"/>
          <w:sz w:val="24"/>
        </w:rPr>
      </w:pPr>
      <w:ins w:id="1846" w:author="Raymond Sidharta" w:date="2023-05-02T17:11:00Z">
        <w:r>
          <w:rPr>
            <w:sz w:val="24"/>
          </w:rPr>
          <w:tab/>
        </w:r>
        <w:r>
          <w:rPr>
            <w:sz w:val="24"/>
          </w:rPr>
          <w:tab/>
        </w:r>
      </w:ins>
      <w:ins w:id="1847" w:author="Raymond Sidharta" w:date="2023-05-02T17:12:00Z">
        <w:r>
          <w:rPr>
            <w:sz w:val="24"/>
          </w:rPr>
          <w:t>Compressed file</w:t>
        </w:r>
      </w:ins>
      <w:ins w:id="1848" w:author="Raymond Sidharta" w:date="2023-05-02T17:14:00Z">
        <w:r w:rsidR="001119B6">
          <w:rPr>
            <w:sz w:val="24"/>
          </w:rPr>
          <w:t xml:space="preserve"> </w:t>
        </w:r>
      </w:ins>
      <w:ins w:id="1849" w:author="Raymond Sidharta" w:date="2023-05-02T17:12:00Z">
        <w:r>
          <w:rPr>
            <w:sz w:val="24"/>
          </w:rPr>
          <w:t>size:</w:t>
        </w:r>
      </w:ins>
      <w:ins w:id="1850" w:author="Raymond Sidharta" w:date="2023-05-02T17:13:00Z">
        <w:r w:rsidR="00704F69">
          <w:rPr>
            <w:sz w:val="24"/>
          </w:rPr>
          <w:t xml:space="preserve"> 2.53 MB / 8</w:t>
        </w:r>
      </w:ins>
      <w:ins w:id="1851" w:author="Raymond Sidharta" w:date="2023-05-02T20:46:00Z">
        <w:r w:rsidR="00D56632">
          <w:rPr>
            <w:sz w:val="24"/>
          </w:rPr>
          <w:t>*</w:t>
        </w:r>
      </w:ins>
      <w:ins w:id="1852" w:author="Raymond Sidharta" w:date="2023-05-02T17:13:00Z">
        <w:r w:rsidR="00704F69">
          <w:rPr>
            <w:sz w:val="24"/>
          </w:rPr>
          <w:t xml:space="preserve"> = </w:t>
        </w:r>
        <w:r w:rsidR="00704F69" w:rsidRPr="00C77671">
          <w:rPr>
            <w:sz w:val="24"/>
          </w:rPr>
          <w:t>316.25 K</w:t>
        </w:r>
      </w:ins>
      <w:ins w:id="1853" w:author="Raymond Sidharta" w:date="2023-05-02T17:30:00Z">
        <w:r w:rsidR="00BC3A4C" w:rsidRPr="00C77671">
          <w:rPr>
            <w:sz w:val="24"/>
            <w:rPrChange w:id="1854" w:author="Raymond Sidharta" w:date="2023-05-02T17:30:00Z">
              <w:rPr>
                <w:b/>
                <w:bCs/>
                <w:sz w:val="24"/>
              </w:rPr>
            </w:rPrChange>
          </w:rPr>
          <w:t>b</w:t>
        </w:r>
      </w:ins>
      <w:ins w:id="1855" w:author="Raymond Sidharta" w:date="2023-05-02T17:16:00Z">
        <w:r w:rsidR="00D96409">
          <w:rPr>
            <w:b/>
            <w:bCs/>
            <w:sz w:val="24"/>
          </w:rPr>
          <w:t xml:space="preserve"> </w:t>
        </w:r>
      </w:ins>
      <w:ins w:id="1856" w:author="Raymond Sidharta" w:date="2023-05-02T17:30:00Z">
        <w:r w:rsidR="00C77671">
          <w:rPr>
            <w:sz w:val="24"/>
          </w:rPr>
          <w:t xml:space="preserve">= </w:t>
        </w:r>
      </w:ins>
      <w:ins w:id="1857" w:author="Raymond Sidharta" w:date="2023-05-02T17:29:00Z">
        <w:r w:rsidR="00BC3A4C" w:rsidRPr="00C77671">
          <w:rPr>
            <w:b/>
            <w:bCs/>
            <w:sz w:val="24"/>
            <w:rPrChange w:id="1858" w:author="Raymond Sidharta" w:date="2023-05-02T17:30:00Z">
              <w:rPr>
                <w:sz w:val="24"/>
              </w:rPr>
            </w:rPrChange>
          </w:rPr>
          <w:t>41.6</w:t>
        </w:r>
      </w:ins>
      <w:ins w:id="1859" w:author="Raymond Sidharta" w:date="2023-05-02T20:24:00Z">
        <w:r w:rsidR="00AC4B47">
          <w:rPr>
            <w:b/>
            <w:bCs/>
            <w:sz w:val="24"/>
          </w:rPr>
          <w:t>0</w:t>
        </w:r>
      </w:ins>
      <w:ins w:id="1860" w:author="Raymond Sidharta" w:date="2023-05-02T17:29:00Z">
        <w:r w:rsidR="00BC3A4C" w:rsidRPr="00C77671">
          <w:rPr>
            <w:b/>
            <w:bCs/>
            <w:sz w:val="24"/>
            <w:rPrChange w:id="1861" w:author="Raymond Sidharta" w:date="2023-05-02T17:30:00Z">
              <w:rPr>
                <w:sz w:val="24"/>
              </w:rPr>
            </w:rPrChange>
          </w:rPr>
          <w:t xml:space="preserve"> K</w:t>
        </w:r>
      </w:ins>
      <w:ins w:id="1862" w:author="Raymond Sidharta" w:date="2023-05-02T17:30:00Z">
        <w:r w:rsidR="00C77671" w:rsidRPr="00C77671">
          <w:rPr>
            <w:b/>
            <w:bCs/>
            <w:sz w:val="24"/>
            <w:rPrChange w:id="1863" w:author="Raymond Sidharta" w:date="2023-05-02T17:30:00Z">
              <w:rPr>
                <w:sz w:val="24"/>
              </w:rPr>
            </w:rPrChange>
          </w:rPr>
          <w:t>B</w:t>
        </w:r>
      </w:ins>
    </w:p>
    <w:p w:rsidR="00115F69" w:rsidRDefault="00704F69" w:rsidP="00190DF6">
      <w:pPr>
        <w:pStyle w:val="ListParagraph"/>
        <w:numPr>
          <w:ins w:id="1864" w:author="junx" w:date="2009-03-23T16:51:00Z"/>
        </w:numPr>
        <w:spacing w:line="300" w:lineRule="auto"/>
        <w:ind w:left="360"/>
        <w:rPr>
          <w:ins w:id="1865" w:author="Raymond Sidharta" w:date="2023-05-02T17:18:00Z"/>
          <w:sz w:val="24"/>
        </w:rPr>
      </w:pPr>
      <w:ins w:id="1866" w:author="Raymond Sidharta" w:date="2023-05-02T17:13:00Z">
        <w:r>
          <w:rPr>
            <w:sz w:val="24"/>
          </w:rPr>
          <w:tab/>
        </w:r>
        <w:r>
          <w:rPr>
            <w:sz w:val="24"/>
          </w:rPr>
          <w:tab/>
        </w:r>
      </w:ins>
      <w:ins w:id="1867" w:author="Raymond Sidharta" w:date="2023-05-02T17:15:00Z">
        <w:r w:rsidR="001D79DD">
          <w:rPr>
            <w:sz w:val="24"/>
          </w:rPr>
          <w:t>Compression ratio:</w:t>
        </w:r>
      </w:ins>
      <w:ins w:id="1868" w:author="Raymond Sidharta" w:date="2023-05-02T17:17:00Z">
        <w:r w:rsidR="00122645">
          <w:rPr>
            <w:sz w:val="24"/>
          </w:rPr>
          <w:t xml:space="preserve"> 604/</w:t>
        </w:r>
      </w:ins>
      <w:ins w:id="1869" w:author="Raymond Sidharta" w:date="2023-05-02T17:30:00Z">
        <w:r w:rsidR="00BC0759">
          <w:rPr>
            <w:sz w:val="24"/>
          </w:rPr>
          <w:t>41.6</w:t>
        </w:r>
      </w:ins>
      <w:ins w:id="1870" w:author="Raymond Sidharta" w:date="2023-05-02T20:24:00Z">
        <w:r w:rsidR="00AC4B47">
          <w:rPr>
            <w:sz w:val="24"/>
          </w:rPr>
          <w:t>0</w:t>
        </w:r>
      </w:ins>
      <w:ins w:id="1871" w:author="Raymond Sidharta" w:date="2023-05-02T17:17:00Z">
        <w:r w:rsidR="00122645">
          <w:rPr>
            <w:sz w:val="24"/>
          </w:rPr>
          <w:t xml:space="preserve"> </w:t>
        </w:r>
      </w:ins>
      <w:ins w:id="1872" w:author="Raymond Sidharta" w:date="2023-05-02T17:18:00Z">
        <w:r w:rsidR="001E741F">
          <w:rPr>
            <w:sz w:val="24"/>
          </w:rPr>
          <w:t>=</w:t>
        </w:r>
      </w:ins>
      <w:ins w:id="1873" w:author="Raymond Sidharta" w:date="2023-05-02T17:17:00Z">
        <w:r w:rsidR="00122645">
          <w:rPr>
            <w:sz w:val="24"/>
          </w:rPr>
          <w:t xml:space="preserve"> </w:t>
        </w:r>
        <w:r w:rsidR="00122645" w:rsidRPr="00916B6D">
          <w:rPr>
            <w:b/>
            <w:bCs/>
            <w:color w:val="FF0000"/>
            <w:sz w:val="24"/>
            <w:highlight w:val="yellow"/>
            <w:rPrChange w:id="1874" w:author="Raymond Sidharta" w:date="2023-05-02T17:31:00Z">
              <w:rPr>
                <w:sz w:val="24"/>
              </w:rPr>
            </w:rPrChange>
          </w:rPr>
          <w:t>1</w:t>
        </w:r>
      </w:ins>
      <w:ins w:id="1875" w:author="Raymond Sidharta" w:date="2023-05-02T17:30:00Z">
        <w:r w:rsidR="007C3FCA" w:rsidRPr="00916B6D">
          <w:rPr>
            <w:b/>
            <w:bCs/>
            <w:color w:val="FF0000"/>
            <w:sz w:val="24"/>
            <w:highlight w:val="yellow"/>
            <w:rPrChange w:id="1876" w:author="Raymond Sidharta" w:date="2023-05-02T17:31:00Z">
              <w:rPr>
                <w:b/>
                <w:bCs/>
                <w:color w:val="FF0000"/>
                <w:sz w:val="24"/>
              </w:rPr>
            </w:rPrChange>
          </w:rPr>
          <w:t>4</w:t>
        </w:r>
      </w:ins>
      <w:ins w:id="1877" w:author="Raymond Sidharta" w:date="2023-05-02T17:18:00Z">
        <w:r w:rsidR="00122645" w:rsidRPr="00916B6D">
          <w:rPr>
            <w:b/>
            <w:bCs/>
            <w:color w:val="FF0000"/>
            <w:sz w:val="24"/>
            <w:highlight w:val="yellow"/>
            <w:rPrChange w:id="1878" w:author="Raymond Sidharta" w:date="2023-05-02T17:31:00Z">
              <w:rPr>
                <w:sz w:val="24"/>
              </w:rPr>
            </w:rPrChange>
          </w:rPr>
          <w:t>.</w:t>
        </w:r>
      </w:ins>
      <w:ins w:id="1879" w:author="Raymond Sidharta" w:date="2023-05-02T17:30:00Z">
        <w:r w:rsidR="007C3FCA" w:rsidRPr="00916B6D">
          <w:rPr>
            <w:b/>
            <w:bCs/>
            <w:color w:val="FF0000"/>
            <w:sz w:val="24"/>
            <w:highlight w:val="yellow"/>
            <w:rPrChange w:id="1880" w:author="Raymond Sidharta" w:date="2023-05-02T17:31:00Z">
              <w:rPr>
                <w:b/>
                <w:bCs/>
                <w:color w:val="FF0000"/>
                <w:sz w:val="24"/>
              </w:rPr>
            </w:rPrChange>
          </w:rPr>
          <w:t>52</w:t>
        </w:r>
      </w:ins>
      <w:ins w:id="1881" w:author="Raymond Sidharta" w:date="2023-05-02T17:31:00Z">
        <w:r w:rsidR="00916B6D">
          <w:rPr>
            <w:b/>
            <w:bCs/>
            <w:color w:val="FF0000"/>
            <w:sz w:val="24"/>
          </w:rPr>
          <w:t xml:space="preserve"> </w:t>
        </w:r>
      </w:ins>
    </w:p>
    <w:p w:rsidR="00115F69" w:rsidRDefault="00115F69" w:rsidP="00190DF6">
      <w:pPr>
        <w:pStyle w:val="ListParagraph"/>
        <w:numPr>
          <w:ins w:id="1882" w:author="junx" w:date="2009-03-23T16:51:00Z"/>
        </w:numPr>
        <w:spacing w:line="300" w:lineRule="auto"/>
        <w:ind w:left="360"/>
        <w:rPr>
          <w:ins w:id="1883" w:author="Raymond Sidharta" w:date="2023-05-02T17:23:00Z"/>
          <w:sz w:val="24"/>
        </w:rPr>
      </w:pPr>
      <w:ins w:id="1884" w:author="Raymond Sidharta" w:date="2023-05-02T17:18:00Z">
        <w:r>
          <w:rPr>
            <w:sz w:val="24"/>
          </w:rPr>
          <w:tab/>
        </w:r>
        <w:r>
          <w:rPr>
            <w:sz w:val="24"/>
          </w:rPr>
          <w:tab/>
        </w:r>
      </w:ins>
    </w:p>
    <w:p w:rsidR="003D69FC" w:rsidRDefault="004A0429" w:rsidP="00190DF6">
      <w:pPr>
        <w:pStyle w:val="ListParagraph"/>
        <w:numPr>
          <w:ins w:id="1885" w:author="junx" w:date="2009-03-23T16:51:00Z"/>
        </w:numPr>
        <w:spacing w:line="300" w:lineRule="auto"/>
        <w:ind w:left="360"/>
        <w:rPr>
          <w:ins w:id="1886" w:author="Raymond Sidharta" w:date="2023-05-02T17:23:00Z"/>
          <w:i/>
          <w:iCs/>
          <w:sz w:val="24"/>
        </w:rPr>
      </w:pPr>
      <w:ins w:id="1887" w:author="Raymond Sidharta" w:date="2023-05-02T17:48:00Z">
        <w:r w:rsidRPr="004B4820">
          <w:rPr>
            <w:noProof/>
            <w:sz w:val="24"/>
          </w:rPr>
          <w:drawing>
            <wp:anchor distT="0" distB="0" distL="114300" distR="114300" simplePos="0" relativeHeight="251686912" behindDoc="0" locked="0" layoutInCell="1" allowOverlap="1" wp14:anchorId="36DC1A8E">
              <wp:simplePos x="0" y="0"/>
              <wp:positionH relativeFrom="column">
                <wp:posOffset>4396105</wp:posOffset>
              </wp:positionH>
              <wp:positionV relativeFrom="paragraph">
                <wp:posOffset>40640</wp:posOffset>
              </wp:positionV>
              <wp:extent cx="1134745" cy="728980"/>
              <wp:effectExtent l="0" t="0" r="8255" b="0"/>
              <wp:wrapSquare wrapText="bothSides"/>
              <wp:docPr id="24" name="Picture 2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34745" cy="7289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888" w:author="Raymond Sidharta" w:date="2023-05-02T17:23:00Z">
        <w:r w:rsidR="003D69FC">
          <w:rPr>
            <w:sz w:val="24"/>
          </w:rPr>
          <w:tab/>
        </w:r>
        <w:r w:rsidR="003D69FC">
          <w:rPr>
            <w:sz w:val="24"/>
          </w:rPr>
          <w:tab/>
          <w:t xml:space="preserve">Decompressed filename: </w:t>
        </w:r>
        <w:r w:rsidR="003D69FC">
          <w:rPr>
            <w:i/>
            <w:iCs/>
            <w:sz w:val="24"/>
          </w:rPr>
          <w:t>example_</w:t>
        </w:r>
      </w:ins>
      <w:ins w:id="1889" w:author="Raymond Sidharta" w:date="2023-05-02T17:48:00Z">
        <w:r w:rsidR="004B4820">
          <w:rPr>
            <w:i/>
            <w:iCs/>
            <w:sz w:val="24"/>
          </w:rPr>
          <w:t>result</w:t>
        </w:r>
      </w:ins>
      <w:ins w:id="1890" w:author="Raymond Sidharta" w:date="2023-05-02T17:23:00Z">
        <w:r w:rsidR="003D69FC">
          <w:rPr>
            <w:i/>
            <w:iCs/>
            <w:sz w:val="24"/>
          </w:rPr>
          <w:t>.txt</w:t>
        </w:r>
      </w:ins>
    </w:p>
    <w:p w:rsidR="0056790E" w:rsidRDefault="003D69FC">
      <w:pPr>
        <w:pStyle w:val="ListParagraph"/>
        <w:numPr>
          <w:ins w:id="1891" w:author="junx" w:date="2009-03-23T16:51:00Z"/>
        </w:numPr>
        <w:spacing w:line="300" w:lineRule="auto"/>
        <w:ind w:left="810"/>
        <w:rPr>
          <w:ins w:id="1892" w:author="Raymond Sidharta" w:date="2023-05-02T17:33:00Z"/>
          <w:sz w:val="24"/>
        </w:rPr>
        <w:pPrChange w:id="1893" w:author="Raymond Sidharta" w:date="2023-05-02T17:49:00Z">
          <w:pPr>
            <w:pStyle w:val="ListParagraph"/>
            <w:spacing w:line="300" w:lineRule="auto"/>
            <w:ind w:left="360"/>
          </w:pPr>
        </w:pPrChange>
      </w:pPr>
      <w:ins w:id="1894" w:author="Raymond Sidharta" w:date="2023-05-02T17:23:00Z">
        <w:r>
          <w:rPr>
            <w:sz w:val="24"/>
          </w:rPr>
          <w:t xml:space="preserve">Decompressed file size: </w:t>
        </w:r>
      </w:ins>
      <w:ins w:id="1895" w:author="Raymond Sidharta" w:date="2023-05-02T17:32:00Z">
        <w:r w:rsidR="00880058">
          <w:rPr>
            <w:sz w:val="24"/>
          </w:rPr>
          <w:t>604 KB (618496 bytes)</w:t>
        </w:r>
        <w:r w:rsidR="0056790E">
          <w:rPr>
            <w:sz w:val="24"/>
          </w:rPr>
          <w:t>, same as the original</w:t>
        </w:r>
      </w:ins>
      <w:ins w:id="1896" w:author="Raymond Sidharta" w:date="2023-05-02T17:33:00Z">
        <w:r w:rsidR="0056790E">
          <w:rPr>
            <w:sz w:val="24"/>
          </w:rPr>
          <w:t>.</w:t>
        </w:r>
      </w:ins>
      <w:ins w:id="1897" w:author="Raymond Sidharta" w:date="2023-05-02T17:48:00Z">
        <w:r w:rsidR="004B4820" w:rsidRPr="004B4820">
          <w:rPr>
            <w:noProof/>
          </w:rPr>
          <w:t xml:space="preserve"> </w:t>
        </w:r>
      </w:ins>
    </w:p>
    <w:p w:rsidR="00CA495E" w:rsidRDefault="00CA495E">
      <w:pPr>
        <w:pStyle w:val="ListParagraph"/>
        <w:numPr>
          <w:ins w:id="1898" w:author="junx" w:date="2009-03-23T16:51:00Z"/>
        </w:numPr>
        <w:spacing w:line="300" w:lineRule="auto"/>
        <w:ind w:left="810" w:firstLine="30"/>
        <w:rPr>
          <w:ins w:id="1899" w:author="Raymond Sidharta" w:date="2023-05-02T17:33:00Z"/>
          <w:sz w:val="24"/>
        </w:rPr>
        <w:pPrChange w:id="1900" w:author="Raymond Sidharta" w:date="2023-05-02T18:01:00Z">
          <w:pPr>
            <w:pStyle w:val="ListParagraph"/>
            <w:spacing w:line="300" w:lineRule="auto"/>
            <w:ind w:left="360"/>
          </w:pPr>
        </w:pPrChange>
      </w:pPr>
      <w:ins w:id="1901" w:author="Raymond Sidharta" w:date="2023-05-02T17:33:00Z">
        <w:r>
          <w:rPr>
            <w:sz w:val="24"/>
          </w:rPr>
          <w:t xml:space="preserve">Conclusion: </w:t>
        </w:r>
      </w:ins>
      <w:ins w:id="1902" w:author="Raymond Sidharta" w:date="2023-05-02T18:00:00Z">
        <w:r w:rsidR="00790A3D">
          <w:rPr>
            <w:sz w:val="24"/>
          </w:rPr>
          <w:t>compress</w:t>
        </w:r>
      </w:ins>
      <w:ins w:id="1903" w:author="Raymond Sidharta" w:date="2023-05-02T18:01:00Z">
        <w:r w:rsidR="00790A3D">
          <w:rPr>
            <w:sz w:val="24"/>
          </w:rPr>
          <w:t>ion ratio &gt; 1</w:t>
        </w:r>
      </w:ins>
      <w:ins w:id="1904" w:author="Raymond Sidharta" w:date="2023-05-02T18:02:00Z">
        <w:r w:rsidR="00957A15">
          <w:rPr>
            <w:sz w:val="24"/>
          </w:rPr>
          <w:t>;</w:t>
        </w:r>
      </w:ins>
      <w:ins w:id="1905" w:author="Raymond Sidharta" w:date="2023-05-02T18:01:00Z">
        <w:r w:rsidR="00790A3D">
          <w:rPr>
            <w:sz w:val="24"/>
          </w:rPr>
          <w:t xml:space="preserve"> decompressed file same as the original. Success!</w:t>
        </w:r>
      </w:ins>
    </w:p>
    <w:p w:rsidR="00C808C3" w:rsidRPr="0056790E" w:rsidRDefault="00C808C3" w:rsidP="0056790E">
      <w:pPr>
        <w:pStyle w:val="ListParagraph"/>
        <w:numPr>
          <w:ins w:id="1906" w:author="junx" w:date="2009-03-23T16:51:00Z"/>
        </w:numPr>
        <w:spacing w:line="300" w:lineRule="auto"/>
        <w:ind w:left="360"/>
        <w:rPr>
          <w:ins w:id="1907" w:author="Raymond Sidharta" w:date="2023-05-02T17:18:00Z"/>
          <w:sz w:val="24"/>
          <w:rPrChange w:id="1908" w:author="Raymond Sidharta" w:date="2023-05-02T17:32:00Z">
            <w:rPr>
              <w:ins w:id="1909" w:author="Raymond Sidharta" w:date="2023-05-02T17:18:00Z"/>
            </w:rPr>
          </w:rPrChange>
        </w:rPr>
      </w:pPr>
      <w:ins w:id="1910" w:author="Raymond Sidharta" w:date="2023-05-02T17:33:00Z">
        <w:r>
          <w:rPr>
            <w:sz w:val="24"/>
          </w:rPr>
          <w:tab/>
        </w:r>
        <w:r>
          <w:rPr>
            <w:sz w:val="24"/>
          </w:rPr>
          <w:tab/>
        </w:r>
      </w:ins>
    </w:p>
    <w:p w:rsidR="00115F69" w:rsidRPr="00115F69" w:rsidRDefault="004F4525" w:rsidP="00190DF6">
      <w:pPr>
        <w:pStyle w:val="ListParagraph"/>
        <w:numPr>
          <w:ins w:id="1911" w:author="junx" w:date="2009-03-23T16:51:00Z"/>
        </w:numPr>
        <w:spacing w:line="300" w:lineRule="auto"/>
        <w:ind w:left="360"/>
        <w:rPr>
          <w:ins w:id="1912" w:author="Raymond Sidharta" w:date="2023-05-02T17:18:00Z"/>
          <w:b/>
          <w:bCs/>
          <w:sz w:val="24"/>
          <w:rPrChange w:id="1913" w:author="Raymond Sidharta" w:date="2023-05-02T17:19:00Z">
            <w:rPr>
              <w:ins w:id="1914" w:author="Raymond Sidharta" w:date="2023-05-02T17:18:00Z"/>
              <w:sz w:val="24"/>
            </w:rPr>
          </w:rPrChange>
        </w:rPr>
      </w:pPr>
      <w:ins w:id="1915" w:author="Raymond Sidharta" w:date="2023-05-02T17:34:00Z">
        <w:r w:rsidRPr="004F4525">
          <w:rPr>
            <w:noProof/>
            <w:sz w:val="24"/>
          </w:rPr>
          <w:drawing>
            <wp:anchor distT="0" distB="0" distL="114300" distR="114300" simplePos="0" relativeHeight="251683840" behindDoc="0" locked="0" layoutInCell="1" allowOverlap="1" wp14:anchorId="2119AD0D">
              <wp:simplePos x="0" y="0"/>
              <wp:positionH relativeFrom="column">
                <wp:posOffset>4433629</wp:posOffset>
              </wp:positionH>
              <wp:positionV relativeFrom="paragraph">
                <wp:posOffset>213602</wp:posOffset>
              </wp:positionV>
              <wp:extent cx="1134745" cy="681355"/>
              <wp:effectExtent l="0" t="0" r="8255" b="4445"/>
              <wp:wrapSquare wrapText="bothSides"/>
              <wp:docPr id="21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34745" cy="6813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916" w:author="Raymond Sidharta" w:date="2023-05-02T17:18:00Z">
        <w:r w:rsidR="00115F69">
          <w:rPr>
            <w:sz w:val="24"/>
          </w:rPr>
          <w:tab/>
        </w:r>
        <w:r w:rsidR="00115F69">
          <w:rPr>
            <w:sz w:val="24"/>
          </w:rPr>
          <w:tab/>
        </w:r>
        <w:r w:rsidR="00115F69" w:rsidRPr="00115F69">
          <w:rPr>
            <w:b/>
            <w:bCs/>
            <w:sz w:val="24"/>
            <w:rPrChange w:id="1917" w:author="Raymond Sidharta" w:date="2023-05-02T17:19:00Z">
              <w:rPr>
                <w:sz w:val="24"/>
              </w:rPr>
            </w:rPrChange>
          </w:rPr>
          <w:t>Case 2</w:t>
        </w:r>
      </w:ins>
    </w:p>
    <w:p w:rsidR="00007AC6" w:rsidRDefault="00115F69" w:rsidP="00190DF6">
      <w:pPr>
        <w:pStyle w:val="ListParagraph"/>
        <w:numPr>
          <w:ins w:id="1918" w:author="junx" w:date="2009-03-23T16:51:00Z"/>
        </w:numPr>
        <w:spacing w:line="300" w:lineRule="auto"/>
        <w:ind w:left="360"/>
        <w:rPr>
          <w:ins w:id="1919" w:author="Raymond Sidharta" w:date="2023-05-02T17:19:00Z"/>
          <w:sz w:val="24"/>
        </w:rPr>
      </w:pPr>
      <w:ins w:id="1920" w:author="Raymond Sidharta" w:date="2023-05-02T17:18:00Z">
        <w:r>
          <w:rPr>
            <w:sz w:val="24"/>
          </w:rPr>
          <w:tab/>
        </w:r>
        <w:r>
          <w:rPr>
            <w:sz w:val="24"/>
          </w:rPr>
          <w:tab/>
        </w:r>
      </w:ins>
      <w:ins w:id="1921" w:author="Raymond Sidharta" w:date="2023-05-02T17:19:00Z">
        <w:r>
          <w:rPr>
            <w:sz w:val="24"/>
          </w:rPr>
          <w:t xml:space="preserve">Original filename: </w:t>
        </w:r>
        <w:r w:rsidRPr="007C645F">
          <w:rPr>
            <w:i/>
            <w:iCs/>
            <w:sz w:val="24"/>
            <w:rPrChange w:id="1922" w:author="Raymond Sidharta" w:date="2023-05-02T17:33:00Z">
              <w:rPr>
                <w:sz w:val="24"/>
              </w:rPr>
            </w:rPrChange>
          </w:rPr>
          <w:t>testcase</w:t>
        </w:r>
        <w:r w:rsidR="00007AC6" w:rsidRPr="007C645F">
          <w:rPr>
            <w:i/>
            <w:iCs/>
            <w:sz w:val="24"/>
            <w:rPrChange w:id="1923" w:author="Raymond Sidharta" w:date="2023-05-02T17:33:00Z">
              <w:rPr>
                <w:sz w:val="24"/>
              </w:rPr>
            </w:rPrChange>
          </w:rPr>
          <w:t>.txt</w:t>
        </w:r>
      </w:ins>
    </w:p>
    <w:p w:rsidR="005E06D2" w:rsidRDefault="00007AC6" w:rsidP="00190DF6">
      <w:pPr>
        <w:pStyle w:val="ListParagraph"/>
        <w:numPr>
          <w:ins w:id="1924" w:author="junx" w:date="2009-03-23T16:51:00Z"/>
        </w:numPr>
        <w:spacing w:line="300" w:lineRule="auto"/>
        <w:ind w:left="360"/>
        <w:rPr>
          <w:ins w:id="1925" w:author="Raymond Sidharta" w:date="2023-05-02T17:34:00Z"/>
          <w:sz w:val="24"/>
        </w:rPr>
      </w:pPr>
      <w:ins w:id="1926" w:author="Raymond Sidharta" w:date="2023-05-02T17:19:00Z">
        <w:r>
          <w:rPr>
            <w:sz w:val="24"/>
          </w:rPr>
          <w:tab/>
        </w:r>
        <w:r>
          <w:rPr>
            <w:sz w:val="24"/>
          </w:rPr>
          <w:tab/>
          <w:t>Original file size:</w:t>
        </w:r>
      </w:ins>
      <w:ins w:id="1927" w:author="Raymond Sidharta" w:date="2023-05-02T17:33:00Z">
        <w:r w:rsidR="00AF536D">
          <w:rPr>
            <w:sz w:val="24"/>
          </w:rPr>
          <w:t xml:space="preserve"> 2.48MB (</w:t>
        </w:r>
      </w:ins>
      <w:ins w:id="1928" w:author="Raymond Sidharta" w:date="2023-05-02T17:34:00Z">
        <w:r w:rsidR="00AF536D">
          <w:rPr>
            <w:sz w:val="24"/>
          </w:rPr>
          <w:t>2600960 bytes)</w:t>
        </w:r>
        <w:r w:rsidR="004F4525" w:rsidRPr="004F4525">
          <w:rPr>
            <w:noProof/>
          </w:rPr>
          <w:t xml:space="preserve"> </w:t>
        </w:r>
      </w:ins>
    </w:p>
    <w:p w:rsidR="00704F69" w:rsidRDefault="005E06D2" w:rsidP="00190DF6">
      <w:pPr>
        <w:pStyle w:val="ListParagraph"/>
        <w:numPr>
          <w:ins w:id="1929" w:author="junx" w:date="2009-03-23T16:51:00Z"/>
        </w:numPr>
        <w:spacing w:line="300" w:lineRule="auto"/>
        <w:ind w:left="360"/>
        <w:rPr>
          <w:ins w:id="1930" w:author="Raymond Sidharta" w:date="2023-05-02T17:36:00Z"/>
          <w:sz w:val="24"/>
        </w:rPr>
      </w:pPr>
      <w:ins w:id="1931" w:author="Raymond Sidharta" w:date="2023-05-02T17:34:00Z">
        <w:r>
          <w:rPr>
            <w:sz w:val="24"/>
          </w:rPr>
          <w:tab/>
        </w:r>
        <w:r>
          <w:rPr>
            <w:sz w:val="24"/>
          </w:rPr>
          <w:tab/>
        </w:r>
      </w:ins>
      <w:ins w:id="1932" w:author="Raymond Sidharta" w:date="2023-05-02T17:35:00Z">
        <w:r w:rsidR="00CF300F">
          <w:rPr>
            <w:sz w:val="24"/>
          </w:rPr>
          <w:t>Character distribution:</w:t>
        </w:r>
      </w:ins>
      <w:ins w:id="1933" w:author="Raymond Sidharta" w:date="2023-05-02T17:15:00Z">
        <w:r w:rsidR="001D79DD">
          <w:rPr>
            <w:sz w:val="24"/>
          </w:rPr>
          <w:t xml:space="preserve"> </w:t>
        </w:r>
      </w:ins>
    </w:p>
    <w:p w:rsidR="00824BCE" w:rsidRDefault="00824BCE" w:rsidP="00824BCE">
      <w:pPr>
        <w:numPr>
          <w:ins w:id="1934" w:author="junx" w:date="2009-03-23T16:51:00Z"/>
        </w:numPr>
        <w:rPr>
          <w:ins w:id="1935" w:author="Raymond Sidharta" w:date="2023-05-02T17:36:00Z"/>
          <w:sz w:val="24"/>
        </w:rPr>
      </w:pPr>
    </w:p>
    <w:p w:rsidR="00824BCE" w:rsidRPr="00824BCE" w:rsidRDefault="00824BCE">
      <w:pPr>
        <w:numPr>
          <w:ins w:id="1936" w:author="junx" w:date="2009-03-23T16:51:00Z"/>
        </w:numPr>
        <w:tabs>
          <w:tab w:val="left" w:pos="891"/>
        </w:tabs>
        <w:rPr>
          <w:ins w:id="1937" w:author="junx" w:date="2009-03-23T16:51:00Z"/>
          <w:rPrChange w:id="1938" w:author="Raymond Sidharta" w:date="2023-05-02T17:36:00Z">
            <w:rPr>
              <w:ins w:id="1939" w:author="junx" w:date="2009-03-23T16:51:00Z"/>
              <w:sz w:val="24"/>
            </w:rPr>
          </w:rPrChange>
        </w:rPr>
        <w:pPrChange w:id="1940" w:author="Raymond Sidharta" w:date="2023-05-02T17:36:00Z">
          <w:pPr>
            <w:pStyle w:val="ListParagraph"/>
            <w:numPr>
              <w:numId w:val="1"/>
            </w:numPr>
            <w:spacing w:line="300" w:lineRule="auto"/>
            <w:ind w:left="360" w:hanging="360"/>
          </w:pPr>
        </w:pPrChange>
      </w:pPr>
      <w:ins w:id="1941" w:author="Raymond Sidharta" w:date="2023-05-02T17:36:00Z">
        <w:r>
          <w:tab/>
        </w:r>
      </w:ins>
    </w:p>
    <w:p w:rsidR="00190DF6" w:rsidRDefault="00253592" w:rsidP="003B4CFC">
      <w:pPr>
        <w:pStyle w:val="Heading2"/>
        <w:rPr>
          <w:ins w:id="1942" w:author="Raymond Sidharta" w:date="2023-05-02T17:05:00Z"/>
        </w:rPr>
      </w:pPr>
      <w:ins w:id="1943" w:author="Raymond Sidharta" w:date="2023-05-02T17:36:00Z">
        <w:r w:rsidRPr="00824BCE">
          <w:rPr>
            <w:noProof/>
          </w:rPr>
          <w:lastRenderedPageBreak/>
          <w:drawing>
            <wp:anchor distT="0" distB="0" distL="114300" distR="114300" simplePos="0" relativeHeight="251684864" behindDoc="0" locked="0" layoutInCell="1" allowOverlap="1" wp14:anchorId="54858DC3">
              <wp:simplePos x="0" y="0"/>
              <wp:positionH relativeFrom="margin">
                <wp:align>center</wp:align>
              </wp:positionH>
              <wp:positionV relativeFrom="paragraph">
                <wp:posOffset>466</wp:posOffset>
              </wp:positionV>
              <wp:extent cx="3180715" cy="2665730"/>
              <wp:effectExtent l="0" t="0" r="635" b="1270"/>
              <wp:wrapSquare wrapText="bothSides"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180715" cy="26657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190DF6" w:rsidRDefault="00190DF6" w:rsidP="003B4CFC">
      <w:pPr>
        <w:pStyle w:val="Heading2"/>
        <w:rPr>
          <w:ins w:id="1944" w:author="Raymond Sidharta" w:date="2023-05-02T17:05:00Z"/>
        </w:rPr>
      </w:pPr>
    </w:p>
    <w:p w:rsidR="00190DF6" w:rsidRDefault="00190DF6" w:rsidP="003B4CFC">
      <w:pPr>
        <w:pStyle w:val="Heading2"/>
        <w:rPr>
          <w:ins w:id="1945" w:author="Raymond Sidharta" w:date="2023-05-02T17:08:00Z"/>
        </w:rPr>
      </w:pPr>
    </w:p>
    <w:p w:rsidR="00D9490E" w:rsidRDefault="00D9490E" w:rsidP="00D9490E">
      <w:pPr>
        <w:rPr>
          <w:ins w:id="1946" w:author="Raymond Sidharta" w:date="2023-05-02T17:08:00Z"/>
        </w:rPr>
      </w:pPr>
    </w:p>
    <w:p w:rsidR="00D9490E" w:rsidRDefault="00D9490E" w:rsidP="00D9490E">
      <w:pPr>
        <w:rPr>
          <w:ins w:id="1947" w:author="Raymond Sidharta" w:date="2023-05-02T17:08:00Z"/>
        </w:rPr>
      </w:pPr>
    </w:p>
    <w:p w:rsidR="00D9490E" w:rsidRDefault="00D9490E" w:rsidP="00D9490E">
      <w:pPr>
        <w:rPr>
          <w:ins w:id="1948" w:author="Raymond Sidharta" w:date="2023-05-02T17:55:00Z"/>
        </w:rPr>
      </w:pPr>
    </w:p>
    <w:p w:rsidR="00253592" w:rsidRDefault="00253592" w:rsidP="00D9490E">
      <w:pPr>
        <w:rPr>
          <w:ins w:id="1949" w:author="Raymond Sidharta" w:date="2023-05-02T17:55:00Z"/>
        </w:rPr>
      </w:pPr>
    </w:p>
    <w:p w:rsidR="00253592" w:rsidRDefault="00CD79F3" w:rsidP="00D9490E">
      <w:pPr>
        <w:rPr>
          <w:ins w:id="1950" w:author="Raymond Sidharta" w:date="2023-05-02T17:08:00Z"/>
        </w:rPr>
      </w:pPr>
      <w:ins w:id="1951" w:author="Raymond Sidharta" w:date="2023-05-02T17:57:00Z">
        <w:r w:rsidRPr="00CD79F3">
          <w:rPr>
            <w:noProof/>
            <w:sz w:val="24"/>
          </w:rPr>
          <w:drawing>
            <wp:anchor distT="0" distB="0" distL="114300" distR="114300" simplePos="0" relativeHeight="251691008" behindDoc="0" locked="0" layoutInCell="1" allowOverlap="1" wp14:anchorId="415537B8">
              <wp:simplePos x="0" y="0"/>
              <wp:positionH relativeFrom="column">
                <wp:posOffset>4527943</wp:posOffset>
              </wp:positionH>
              <wp:positionV relativeFrom="paragraph">
                <wp:posOffset>155575</wp:posOffset>
              </wp:positionV>
              <wp:extent cx="1363345" cy="833120"/>
              <wp:effectExtent l="0" t="0" r="8255" b="5080"/>
              <wp:wrapSquare wrapText="bothSides"/>
              <wp:docPr id="29" name="Picture 2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3345" cy="8331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871B73" w:rsidRDefault="00871B73">
      <w:pPr>
        <w:pStyle w:val="ListParagraph"/>
        <w:spacing w:line="300" w:lineRule="auto"/>
        <w:ind w:left="810"/>
        <w:rPr>
          <w:ins w:id="1952" w:author="Raymond Sidharta" w:date="2023-05-02T17:37:00Z"/>
          <w:sz w:val="24"/>
        </w:rPr>
        <w:pPrChange w:id="1953" w:author="Raymond Sidharta" w:date="2023-05-02T17:37:00Z">
          <w:pPr>
            <w:pStyle w:val="ListParagraph"/>
            <w:spacing w:line="300" w:lineRule="auto"/>
            <w:ind w:left="360"/>
          </w:pPr>
        </w:pPrChange>
      </w:pPr>
      <w:ins w:id="1954" w:author="Raymond Sidharta" w:date="2023-05-02T17:37:00Z">
        <w:r>
          <w:rPr>
            <w:sz w:val="24"/>
          </w:rPr>
          <w:t xml:space="preserve">Compressed filename: </w:t>
        </w:r>
      </w:ins>
      <w:ins w:id="1955" w:author="Raymond Sidharta" w:date="2023-05-02T17:38:00Z">
        <w:r w:rsidR="00C57959">
          <w:rPr>
            <w:i/>
            <w:iCs/>
            <w:sz w:val="24"/>
          </w:rPr>
          <w:t>testcase</w:t>
        </w:r>
      </w:ins>
      <w:ins w:id="1956" w:author="Raymond Sidharta" w:date="2023-05-02T17:37:00Z">
        <w:r>
          <w:rPr>
            <w:i/>
            <w:iCs/>
            <w:sz w:val="24"/>
          </w:rPr>
          <w:t>_compressed.txt</w:t>
        </w:r>
      </w:ins>
    </w:p>
    <w:p w:rsidR="00871B73" w:rsidRPr="00C57959" w:rsidRDefault="00871B73">
      <w:pPr>
        <w:spacing w:line="300" w:lineRule="auto"/>
        <w:ind w:left="810"/>
        <w:rPr>
          <w:ins w:id="1957" w:author="Raymond Sidharta" w:date="2023-05-02T17:37:00Z"/>
          <w:sz w:val="24"/>
          <w:rPrChange w:id="1958" w:author="Raymond Sidharta" w:date="2023-05-02T17:38:00Z">
            <w:rPr>
              <w:ins w:id="1959" w:author="Raymond Sidharta" w:date="2023-05-02T17:37:00Z"/>
            </w:rPr>
          </w:rPrChange>
        </w:rPr>
        <w:pPrChange w:id="1960" w:author="Raymond Sidharta" w:date="2023-05-02T17:38:00Z">
          <w:pPr>
            <w:pStyle w:val="ListParagraph"/>
            <w:spacing w:line="300" w:lineRule="auto"/>
            <w:ind w:left="360"/>
          </w:pPr>
        </w:pPrChange>
      </w:pPr>
      <w:ins w:id="1961" w:author="Raymond Sidharta" w:date="2023-05-02T17:37:00Z">
        <w:r w:rsidRPr="00C57959">
          <w:rPr>
            <w:sz w:val="24"/>
            <w:rPrChange w:id="1962" w:author="Raymond Sidharta" w:date="2023-05-02T17:38:00Z">
              <w:rPr/>
            </w:rPrChange>
          </w:rPr>
          <w:t xml:space="preserve">Compressed file size: </w:t>
        </w:r>
      </w:ins>
      <w:ins w:id="1963" w:author="Raymond Sidharta" w:date="2023-05-02T17:39:00Z">
        <w:r w:rsidR="00A2444B">
          <w:rPr>
            <w:sz w:val="24"/>
          </w:rPr>
          <w:t>11.8</w:t>
        </w:r>
      </w:ins>
      <w:ins w:id="1964" w:author="Raymond Sidharta" w:date="2023-05-02T17:37:00Z">
        <w:r w:rsidRPr="00C57959">
          <w:rPr>
            <w:sz w:val="24"/>
            <w:rPrChange w:id="1965" w:author="Raymond Sidharta" w:date="2023-05-02T17:38:00Z">
              <w:rPr/>
            </w:rPrChange>
          </w:rPr>
          <w:t xml:space="preserve"> MB / 8</w:t>
        </w:r>
      </w:ins>
      <w:ins w:id="1966" w:author="Raymond Sidharta" w:date="2023-05-02T20:46:00Z">
        <w:r w:rsidR="00391C02">
          <w:rPr>
            <w:sz w:val="24"/>
          </w:rPr>
          <w:t>*</w:t>
        </w:r>
      </w:ins>
      <w:ins w:id="1967" w:author="Raymond Sidharta" w:date="2023-05-02T17:37:00Z">
        <w:r w:rsidRPr="00C57959">
          <w:rPr>
            <w:sz w:val="24"/>
            <w:rPrChange w:id="1968" w:author="Raymond Sidharta" w:date="2023-05-02T17:38:00Z">
              <w:rPr/>
            </w:rPrChange>
          </w:rPr>
          <w:t xml:space="preserve"> = </w:t>
        </w:r>
      </w:ins>
      <w:ins w:id="1969" w:author="Raymond Sidharta" w:date="2023-05-02T17:39:00Z">
        <w:r w:rsidR="00A2444B">
          <w:rPr>
            <w:sz w:val="24"/>
          </w:rPr>
          <w:t>1550</w:t>
        </w:r>
      </w:ins>
      <w:ins w:id="1970" w:author="Raymond Sidharta" w:date="2023-05-02T17:37:00Z">
        <w:r w:rsidRPr="00C57959">
          <w:rPr>
            <w:sz w:val="24"/>
            <w:rPrChange w:id="1971" w:author="Raymond Sidharta" w:date="2023-05-02T17:38:00Z">
              <w:rPr/>
            </w:rPrChange>
          </w:rPr>
          <w:t>.</w:t>
        </w:r>
      </w:ins>
      <w:ins w:id="1972" w:author="Raymond Sidharta" w:date="2023-05-02T17:39:00Z">
        <w:r w:rsidR="00A2444B">
          <w:rPr>
            <w:sz w:val="24"/>
          </w:rPr>
          <w:t>3</w:t>
        </w:r>
      </w:ins>
      <w:ins w:id="1973" w:author="Raymond Sidharta" w:date="2023-05-02T20:24:00Z">
        <w:r w:rsidR="008B466E">
          <w:rPr>
            <w:sz w:val="24"/>
          </w:rPr>
          <w:t>4</w:t>
        </w:r>
      </w:ins>
      <w:ins w:id="1974" w:author="Raymond Sidharta" w:date="2023-05-02T17:37:00Z">
        <w:r w:rsidRPr="00C57959">
          <w:rPr>
            <w:sz w:val="24"/>
            <w:rPrChange w:id="1975" w:author="Raymond Sidharta" w:date="2023-05-02T17:38:00Z">
              <w:rPr/>
            </w:rPrChange>
          </w:rPr>
          <w:t xml:space="preserve"> Kb</w:t>
        </w:r>
        <w:r w:rsidRPr="00C57959">
          <w:rPr>
            <w:b/>
            <w:bCs/>
            <w:sz w:val="24"/>
            <w:rPrChange w:id="1976" w:author="Raymond Sidharta" w:date="2023-05-02T17:38:00Z">
              <w:rPr>
                <w:b/>
                <w:bCs/>
              </w:rPr>
            </w:rPrChange>
          </w:rPr>
          <w:t xml:space="preserve"> </w:t>
        </w:r>
        <w:r w:rsidRPr="00C57959">
          <w:rPr>
            <w:sz w:val="24"/>
            <w:rPrChange w:id="1977" w:author="Raymond Sidharta" w:date="2023-05-02T17:38:00Z">
              <w:rPr/>
            </w:rPrChange>
          </w:rPr>
          <w:t xml:space="preserve">= </w:t>
        </w:r>
      </w:ins>
      <w:ins w:id="1978" w:author="Raymond Sidharta" w:date="2023-05-02T17:41:00Z">
        <w:r w:rsidR="00E62C41">
          <w:rPr>
            <w:b/>
            <w:bCs/>
            <w:sz w:val="24"/>
          </w:rPr>
          <w:t>0</w:t>
        </w:r>
      </w:ins>
      <w:ins w:id="1979" w:author="Raymond Sidharta" w:date="2023-05-02T17:37:00Z">
        <w:r w:rsidRPr="00C57959">
          <w:rPr>
            <w:b/>
            <w:bCs/>
            <w:sz w:val="24"/>
            <w:rPrChange w:id="1980" w:author="Raymond Sidharta" w:date="2023-05-02T17:38:00Z">
              <w:rPr>
                <w:b/>
                <w:bCs/>
              </w:rPr>
            </w:rPrChange>
          </w:rPr>
          <w:t>.</w:t>
        </w:r>
      </w:ins>
      <w:ins w:id="1981" w:author="Raymond Sidharta" w:date="2023-05-02T17:41:00Z">
        <w:r w:rsidR="00E62C41">
          <w:rPr>
            <w:b/>
            <w:bCs/>
            <w:sz w:val="24"/>
          </w:rPr>
          <w:t>194</w:t>
        </w:r>
      </w:ins>
      <w:ins w:id="1982" w:author="Raymond Sidharta" w:date="2023-05-02T17:37:00Z">
        <w:r w:rsidRPr="00C57959">
          <w:rPr>
            <w:b/>
            <w:bCs/>
            <w:sz w:val="24"/>
            <w:rPrChange w:id="1983" w:author="Raymond Sidharta" w:date="2023-05-02T17:38:00Z">
              <w:rPr>
                <w:b/>
                <w:bCs/>
              </w:rPr>
            </w:rPrChange>
          </w:rPr>
          <w:t xml:space="preserve"> </w:t>
        </w:r>
      </w:ins>
      <w:ins w:id="1984" w:author="Raymond Sidharta" w:date="2023-05-02T17:42:00Z">
        <w:r w:rsidR="00E62C41">
          <w:rPr>
            <w:b/>
            <w:bCs/>
            <w:sz w:val="24"/>
          </w:rPr>
          <w:t>M</w:t>
        </w:r>
      </w:ins>
      <w:ins w:id="1985" w:author="Raymond Sidharta" w:date="2023-05-02T17:37:00Z">
        <w:r w:rsidRPr="00C57959">
          <w:rPr>
            <w:b/>
            <w:bCs/>
            <w:sz w:val="24"/>
            <w:rPrChange w:id="1986" w:author="Raymond Sidharta" w:date="2023-05-02T17:38:00Z">
              <w:rPr>
                <w:b/>
                <w:bCs/>
              </w:rPr>
            </w:rPrChange>
          </w:rPr>
          <w:t>B</w:t>
        </w:r>
      </w:ins>
    </w:p>
    <w:p w:rsidR="00D9490E" w:rsidRDefault="00871B73">
      <w:pPr>
        <w:ind w:left="810"/>
        <w:rPr>
          <w:ins w:id="1987" w:author="Raymond Sidharta" w:date="2023-05-02T17:08:00Z"/>
        </w:rPr>
        <w:pPrChange w:id="1988" w:author="Raymond Sidharta" w:date="2023-05-02T17:38:00Z">
          <w:pPr/>
        </w:pPrChange>
      </w:pPr>
      <w:ins w:id="1989" w:author="Raymond Sidharta" w:date="2023-05-02T17:37:00Z">
        <w:r>
          <w:rPr>
            <w:sz w:val="24"/>
          </w:rPr>
          <w:t xml:space="preserve">Compression ratio: </w:t>
        </w:r>
      </w:ins>
      <w:ins w:id="1990" w:author="Raymond Sidharta" w:date="2023-05-02T17:42:00Z">
        <w:r w:rsidR="006431FB">
          <w:rPr>
            <w:sz w:val="24"/>
          </w:rPr>
          <w:t>2.48</w:t>
        </w:r>
      </w:ins>
      <w:ins w:id="1991" w:author="Raymond Sidharta" w:date="2023-05-02T17:37:00Z">
        <w:r>
          <w:rPr>
            <w:sz w:val="24"/>
          </w:rPr>
          <w:t>/</w:t>
        </w:r>
      </w:ins>
      <w:ins w:id="1992" w:author="Raymond Sidharta" w:date="2023-05-02T17:42:00Z">
        <w:r w:rsidR="006431FB">
          <w:rPr>
            <w:sz w:val="24"/>
          </w:rPr>
          <w:t>0.1</w:t>
        </w:r>
      </w:ins>
      <w:ins w:id="1993" w:author="Raymond Sidharta" w:date="2023-05-02T20:24:00Z">
        <w:r w:rsidR="00215FDB">
          <w:rPr>
            <w:sz w:val="24"/>
          </w:rPr>
          <w:t>9</w:t>
        </w:r>
      </w:ins>
      <w:ins w:id="1994" w:author="Raymond Sidharta" w:date="2023-05-02T17:37:00Z">
        <w:r>
          <w:rPr>
            <w:sz w:val="24"/>
          </w:rPr>
          <w:t xml:space="preserve"> = </w:t>
        </w:r>
        <w:r w:rsidRPr="0019408E">
          <w:rPr>
            <w:b/>
            <w:bCs/>
            <w:color w:val="FF0000"/>
            <w:sz w:val="24"/>
            <w:highlight w:val="yellow"/>
          </w:rPr>
          <w:t>1</w:t>
        </w:r>
      </w:ins>
      <w:ins w:id="1995" w:author="Raymond Sidharta" w:date="2023-05-02T17:42:00Z">
        <w:r w:rsidR="006431FB" w:rsidRPr="0019408E">
          <w:rPr>
            <w:b/>
            <w:bCs/>
            <w:color w:val="FF0000"/>
            <w:sz w:val="24"/>
            <w:highlight w:val="yellow"/>
            <w:rPrChange w:id="1996" w:author="Raymond Sidharta" w:date="2023-05-02T17:42:00Z">
              <w:rPr>
                <w:b/>
                <w:bCs/>
                <w:color w:val="FF0000"/>
                <w:sz w:val="24"/>
              </w:rPr>
            </w:rPrChange>
          </w:rPr>
          <w:t>2.72</w:t>
        </w:r>
      </w:ins>
      <w:ins w:id="1997" w:author="Raymond Sidharta" w:date="2023-05-02T17:47:00Z">
        <w:r w:rsidR="00F80F35" w:rsidRPr="00F80F35">
          <w:rPr>
            <w:noProof/>
          </w:rPr>
          <w:t xml:space="preserve"> </w:t>
        </w:r>
      </w:ins>
    </w:p>
    <w:p w:rsidR="00D9490E" w:rsidRDefault="004E634F" w:rsidP="00D9490E">
      <w:pPr>
        <w:rPr>
          <w:ins w:id="1998" w:author="Raymond Sidharta" w:date="2023-05-02T17:08:00Z"/>
        </w:rPr>
      </w:pPr>
      <w:ins w:id="1999" w:author="Raymond Sidharta" w:date="2023-05-02T17:43:00Z">
        <w:r>
          <w:tab/>
        </w:r>
        <w:r>
          <w:tab/>
        </w:r>
      </w:ins>
    </w:p>
    <w:p w:rsidR="004E634F" w:rsidRDefault="00FE3567" w:rsidP="004E634F">
      <w:pPr>
        <w:pStyle w:val="ListParagraph"/>
        <w:spacing w:line="300" w:lineRule="auto"/>
        <w:ind w:left="360"/>
        <w:rPr>
          <w:ins w:id="2000" w:author="Raymond Sidharta" w:date="2023-05-02T17:43:00Z"/>
          <w:i/>
          <w:iCs/>
          <w:sz w:val="24"/>
        </w:rPr>
      </w:pPr>
      <w:ins w:id="2001" w:author="Raymond Sidharta" w:date="2023-05-02T17:50:00Z">
        <w:r w:rsidRPr="00FE3567">
          <w:rPr>
            <w:i/>
            <w:iCs/>
            <w:noProof/>
            <w:sz w:val="24"/>
          </w:rPr>
          <w:drawing>
            <wp:anchor distT="0" distB="0" distL="114300" distR="114300" simplePos="0" relativeHeight="251688960" behindDoc="0" locked="0" layoutInCell="1" allowOverlap="1" wp14:anchorId="00CA0187">
              <wp:simplePos x="0" y="0"/>
              <wp:positionH relativeFrom="column">
                <wp:posOffset>4503608</wp:posOffset>
              </wp:positionH>
              <wp:positionV relativeFrom="paragraph">
                <wp:posOffset>92094</wp:posOffset>
              </wp:positionV>
              <wp:extent cx="1416050" cy="885825"/>
              <wp:effectExtent l="0" t="0" r="0" b="9525"/>
              <wp:wrapSquare wrapText="bothSides"/>
              <wp:docPr id="26" name="Picture 2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16050" cy="8858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002" w:author="Raymond Sidharta" w:date="2023-05-02T17:43:00Z">
        <w:r w:rsidR="004E634F">
          <w:tab/>
        </w:r>
        <w:r w:rsidR="004E634F">
          <w:tab/>
        </w:r>
        <w:r w:rsidR="004E634F">
          <w:rPr>
            <w:sz w:val="24"/>
          </w:rPr>
          <w:t xml:space="preserve">Decompressed filename: </w:t>
        </w:r>
      </w:ins>
      <w:ins w:id="2003" w:author="Raymond Sidharta" w:date="2023-05-02T17:47:00Z">
        <w:r w:rsidR="00372D92">
          <w:rPr>
            <w:i/>
            <w:iCs/>
            <w:sz w:val="24"/>
          </w:rPr>
          <w:t>testcase</w:t>
        </w:r>
      </w:ins>
      <w:ins w:id="2004" w:author="Raymond Sidharta" w:date="2023-05-02T17:43:00Z">
        <w:r w:rsidR="004E634F">
          <w:rPr>
            <w:i/>
            <w:iCs/>
            <w:sz w:val="24"/>
          </w:rPr>
          <w:t>_</w:t>
        </w:r>
      </w:ins>
      <w:ins w:id="2005" w:author="Raymond Sidharta" w:date="2023-05-02T17:50:00Z">
        <w:r w:rsidR="0017006D">
          <w:rPr>
            <w:i/>
            <w:iCs/>
            <w:sz w:val="24"/>
          </w:rPr>
          <w:t>result</w:t>
        </w:r>
      </w:ins>
      <w:ins w:id="2006" w:author="Raymond Sidharta" w:date="2023-05-02T17:43:00Z">
        <w:r w:rsidR="004E634F">
          <w:rPr>
            <w:i/>
            <w:iCs/>
            <w:sz w:val="24"/>
          </w:rPr>
          <w:t>.txt</w:t>
        </w:r>
      </w:ins>
      <w:ins w:id="2007" w:author="Raymond Sidharta" w:date="2023-05-02T17:50:00Z">
        <w:r w:rsidRPr="00FE3567">
          <w:rPr>
            <w:noProof/>
          </w:rPr>
          <w:t xml:space="preserve"> </w:t>
        </w:r>
      </w:ins>
    </w:p>
    <w:p w:rsidR="004E634F" w:rsidRDefault="004E634F">
      <w:pPr>
        <w:pStyle w:val="ListParagraph"/>
        <w:spacing w:line="300" w:lineRule="auto"/>
        <w:ind w:left="810"/>
        <w:rPr>
          <w:ins w:id="2008" w:author="Raymond Sidharta" w:date="2023-05-02T17:43:00Z"/>
          <w:sz w:val="24"/>
        </w:rPr>
        <w:pPrChange w:id="2009" w:author="Raymond Sidharta" w:date="2023-05-02T17:51:00Z">
          <w:pPr>
            <w:pStyle w:val="ListParagraph"/>
            <w:spacing w:line="300" w:lineRule="auto"/>
            <w:ind w:left="360"/>
          </w:pPr>
        </w:pPrChange>
      </w:pPr>
      <w:ins w:id="2010" w:author="Raymond Sidharta" w:date="2023-05-02T17:43:00Z">
        <w:r>
          <w:rPr>
            <w:i/>
            <w:iCs/>
            <w:sz w:val="24"/>
          </w:rPr>
          <w:tab/>
        </w:r>
        <w:r>
          <w:rPr>
            <w:sz w:val="24"/>
          </w:rPr>
          <w:t>Decompressed file size: 604 KB (618496 bytes</w:t>
        </w:r>
      </w:ins>
      <w:ins w:id="2011" w:author="Raymond Sidharta" w:date="2023-05-02T18:03:00Z">
        <w:r w:rsidR="00B21211">
          <w:rPr>
            <w:sz w:val="24"/>
          </w:rPr>
          <w:t>)</w:t>
        </w:r>
      </w:ins>
    </w:p>
    <w:p w:rsidR="004E634F" w:rsidRPr="00414085" w:rsidRDefault="004E634F">
      <w:pPr>
        <w:pStyle w:val="ListParagraph"/>
        <w:spacing w:line="300" w:lineRule="auto"/>
        <w:ind w:left="810" w:firstLine="30"/>
        <w:rPr>
          <w:ins w:id="2012" w:author="Raymond Sidharta" w:date="2023-05-02T17:43:00Z"/>
          <w:sz w:val="24"/>
          <w:rPrChange w:id="2013" w:author="Raymond Sidharta" w:date="2023-05-02T18:06:00Z">
            <w:rPr>
              <w:ins w:id="2014" w:author="Raymond Sidharta" w:date="2023-05-02T17:43:00Z"/>
            </w:rPr>
          </w:rPrChange>
        </w:rPr>
        <w:pPrChange w:id="2015" w:author="Raymond Sidharta" w:date="2023-05-02T18:06:00Z">
          <w:pPr>
            <w:pStyle w:val="ListParagraph"/>
            <w:spacing w:line="300" w:lineRule="auto"/>
            <w:ind w:left="360"/>
          </w:pPr>
        </w:pPrChange>
      </w:pPr>
      <w:ins w:id="2016" w:author="Raymond Sidharta" w:date="2023-05-02T17:43:00Z">
        <w:r>
          <w:rPr>
            <w:sz w:val="24"/>
          </w:rPr>
          <w:t xml:space="preserve">Conclusion: </w:t>
        </w:r>
      </w:ins>
      <w:ins w:id="2017" w:author="Raymond Sidharta" w:date="2023-05-02T18:01:00Z">
        <w:r w:rsidR="00790A3D">
          <w:rPr>
            <w:sz w:val="24"/>
          </w:rPr>
          <w:t>compression ratio &gt; 1</w:t>
        </w:r>
      </w:ins>
      <w:ins w:id="2018" w:author="Raymond Sidharta" w:date="2023-05-02T18:02:00Z">
        <w:r w:rsidR="00D11F4B">
          <w:rPr>
            <w:sz w:val="24"/>
          </w:rPr>
          <w:t>,</w:t>
        </w:r>
      </w:ins>
      <w:ins w:id="2019" w:author="Raymond Sidharta" w:date="2023-05-02T18:01:00Z">
        <w:r w:rsidR="00D11F4B">
          <w:rPr>
            <w:sz w:val="24"/>
          </w:rPr>
          <w:t xml:space="preserve"> smaller than</w:t>
        </w:r>
      </w:ins>
      <w:ins w:id="2020" w:author="Raymond Sidharta" w:date="2023-05-02T18:02:00Z">
        <w:r w:rsidR="00D11F4B">
          <w:rPr>
            <w:sz w:val="24"/>
          </w:rPr>
          <w:t xml:space="preserve"> case 1 because our character distribution now </w:t>
        </w:r>
        <w:r w:rsidR="002D642B">
          <w:rPr>
            <w:sz w:val="24"/>
          </w:rPr>
          <w:t>has bigger entropy;</w:t>
        </w:r>
      </w:ins>
      <w:ins w:id="2021" w:author="Raymond Sidharta" w:date="2023-05-02T18:01:00Z">
        <w:r w:rsidR="00790A3D">
          <w:rPr>
            <w:sz w:val="24"/>
          </w:rPr>
          <w:t xml:space="preserve"> decompressed file same as the original. Success!</w:t>
        </w:r>
      </w:ins>
    </w:p>
    <w:p w:rsidR="00D9490E" w:rsidRDefault="00D9490E" w:rsidP="00D9490E">
      <w:pPr>
        <w:rPr>
          <w:ins w:id="2022" w:author="Raymond Sidharta" w:date="2023-05-02T17:08:00Z"/>
        </w:rPr>
      </w:pPr>
    </w:p>
    <w:p w:rsidR="00D9490E" w:rsidRPr="00253592" w:rsidRDefault="005C641C" w:rsidP="00D9490E">
      <w:pPr>
        <w:rPr>
          <w:ins w:id="2023" w:author="Raymond Sidharta" w:date="2023-05-02T17:53:00Z"/>
          <w:b/>
          <w:bCs/>
          <w:rPrChange w:id="2024" w:author="Raymond Sidharta" w:date="2023-05-02T17:54:00Z">
            <w:rPr>
              <w:ins w:id="2025" w:author="Raymond Sidharta" w:date="2023-05-02T17:53:00Z"/>
            </w:rPr>
          </w:rPrChange>
        </w:rPr>
      </w:pPr>
      <w:ins w:id="2026" w:author="Raymond Sidharta" w:date="2023-05-02T18:07:00Z">
        <w:r w:rsidRPr="005C641C">
          <w:rPr>
            <w:noProof/>
          </w:rPr>
          <w:drawing>
            <wp:anchor distT="0" distB="0" distL="114300" distR="114300" simplePos="0" relativeHeight="251694080" behindDoc="0" locked="0" layoutInCell="1" allowOverlap="1" wp14:anchorId="764DEA07">
              <wp:simplePos x="0" y="0"/>
              <wp:positionH relativeFrom="column">
                <wp:posOffset>4565015</wp:posOffset>
              </wp:positionH>
              <wp:positionV relativeFrom="paragraph">
                <wp:posOffset>60960</wp:posOffset>
              </wp:positionV>
              <wp:extent cx="1382395" cy="862965"/>
              <wp:effectExtent l="0" t="0" r="8255" b="0"/>
              <wp:wrapSquare wrapText="bothSides"/>
              <wp:docPr id="32" name="Picture 3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82395" cy="8629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027" w:author="Raymond Sidharta" w:date="2023-05-02T17:51:00Z">
        <w:r w:rsidR="00253592">
          <w:tab/>
        </w:r>
        <w:r w:rsidR="00253592">
          <w:tab/>
        </w:r>
      </w:ins>
      <w:ins w:id="2028" w:author="Raymond Sidharta" w:date="2023-05-02T17:53:00Z">
        <w:r w:rsidR="00253592" w:rsidRPr="007C63CF">
          <w:rPr>
            <w:b/>
            <w:bCs/>
            <w:sz w:val="24"/>
            <w:szCs w:val="32"/>
            <w:rPrChange w:id="2029" w:author="Raymond Sidharta" w:date="2023-05-02T18:07:00Z">
              <w:rPr/>
            </w:rPrChange>
          </w:rPr>
          <w:t>Case 3</w:t>
        </w:r>
      </w:ins>
    </w:p>
    <w:p w:rsidR="00253592" w:rsidRDefault="00253592" w:rsidP="00253592">
      <w:pPr>
        <w:pStyle w:val="ListParagraph"/>
        <w:spacing w:line="300" w:lineRule="auto"/>
        <w:ind w:left="360"/>
        <w:rPr>
          <w:ins w:id="2030" w:author="Raymond Sidharta" w:date="2023-05-02T17:54:00Z"/>
          <w:sz w:val="24"/>
        </w:rPr>
      </w:pPr>
      <w:ins w:id="2031" w:author="Raymond Sidharta" w:date="2023-05-02T17:53:00Z">
        <w:r>
          <w:tab/>
        </w:r>
        <w:r>
          <w:tab/>
        </w:r>
      </w:ins>
      <w:ins w:id="2032" w:author="Raymond Sidharta" w:date="2023-05-02T17:54:00Z">
        <w:r>
          <w:rPr>
            <w:sz w:val="24"/>
          </w:rPr>
          <w:t xml:space="preserve">Original filename: </w:t>
        </w:r>
        <w:r w:rsidRPr="00B40C87">
          <w:rPr>
            <w:i/>
            <w:iCs/>
            <w:sz w:val="24"/>
          </w:rPr>
          <w:t>testcase</w:t>
        </w:r>
      </w:ins>
      <w:ins w:id="2033" w:author="Raymond Sidharta" w:date="2023-05-02T17:56:00Z">
        <w:r w:rsidR="00B50BB9">
          <w:rPr>
            <w:i/>
            <w:iCs/>
            <w:sz w:val="24"/>
          </w:rPr>
          <w:t>2</w:t>
        </w:r>
      </w:ins>
      <w:ins w:id="2034" w:author="Raymond Sidharta" w:date="2023-05-02T17:54:00Z">
        <w:r w:rsidRPr="00B40C87">
          <w:rPr>
            <w:i/>
            <w:iCs/>
            <w:sz w:val="24"/>
          </w:rPr>
          <w:t>.txt</w:t>
        </w:r>
      </w:ins>
    </w:p>
    <w:p w:rsidR="00253592" w:rsidRDefault="00253592" w:rsidP="00253592">
      <w:pPr>
        <w:pStyle w:val="ListParagraph"/>
        <w:spacing w:line="300" w:lineRule="auto"/>
        <w:ind w:left="360"/>
        <w:rPr>
          <w:ins w:id="2035" w:author="Raymond Sidharta" w:date="2023-05-02T17:54:00Z"/>
          <w:sz w:val="24"/>
        </w:rPr>
      </w:pPr>
      <w:ins w:id="2036" w:author="Raymond Sidharta" w:date="2023-05-02T17:54:00Z">
        <w:r>
          <w:rPr>
            <w:sz w:val="24"/>
          </w:rPr>
          <w:tab/>
        </w:r>
        <w:r>
          <w:rPr>
            <w:sz w:val="24"/>
          </w:rPr>
          <w:tab/>
          <w:t>Original file size: 2.</w:t>
        </w:r>
      </w:ins>
      <w:ins w:id="2037" w:author="Raymond Sidharta" w:date="2023-05-02T17:56:00Z">
        <w:r w:rsidR="00C1243E">
          <w:rPr>
            <w:sz w:val="24"/>
          </w:rPr>
          <w:t>57</w:t>
        </w:r>
      </w:ins>
      <w:ins w:id="2038" w:author="Raymond Sidharta" w:date="2023-05-02T17:57:00Z">
        <w:r w:rsidR="00C1243E">
          <w:rPr>
            <w:sz w:val="24"/>
          </w:rPr>
          <w:t xml:space="preserve"> </w:t>
        </w:r>
      </w:ins>
      <w:ins w:id="2039" w:author="Raymond Sidharta" w:date="2023-05-02T17:54:00Z">
        <w:r>
          <w:rPr>
            <w:sz w:val="24"/>
          </w:rPr>
          <w:t>MB (</w:t>
        </w:r>
      </w:ins>
      <w:ins w:id="2040" w:author="Raymond Sidharta" w:date="2023-05-02T17:57:00Z">
        <w:r w:rsidR="00C1243E">
          <w:rPr>
            <w:sz w:val="24"/>
          </w:rPr>
          <w:t>2703360</w:t>
        </w:r>
      </w:ins>
      <w:ins w:id="2041" w:author="Raymond Sidharta" w:date="2023-05-02T17:54:00Z">
        <w:r>
          <w:rPr>
            <w:sz w:val="24"/>
          </w:rPr>
          <w:t xml:space="preserve"> bytes)</w:t>
        </w:r>
        <w:r w:rsidRPr="004F4525">
          <w:rPr>
            <w:noProof/>
          </w:rPr>
          <w:t xml:space="preserve"> </w:t>
        </w:r>
      </w:ins>
    </w:p>
    <w:p w:rsidR="00253592" w:rsidRDefault="00253592" w:rsidP="00253592">
      <w:pPr>
        <w:rPr>
          <w:ins w:id="2042" w:author="Raymond Sidharta" w:date="2023-05-02T17:54:00Z"/>
          <w:sz w:val="24"/>
        </w:rPr>
      </w:pPr>
      <w:ins w:id="2043" w:author="Raymond Sidharta" w:date="2023-05-02T17:54:00Z">
        <w:r>
          <w:rPr>
            <w:sz w:val="24"/>
          </w:rPr>
          <w:tab/>
        </w:r>
        <w:r>
          <w:rPr>
            <w:sz w:val="24"/>
          </w:rPr>
          <w:tab/>
          <w:t>Character distribution:</w:t>
        </w:r>
      </w:ins>
    </w:p>
    <w:p w:rsidR="00253592" w:rsidRDefault="008322D6" w:rsidP="00253592">
      <w:pPr>
        <w:rPr>
          <w:ins w:id="2044" w:author="Raymond Sidharta" w:date="2023-05-02T17:08:00Z"/>
        </w:rPr>
      </w:pPr>
      <w:ins w:id="2045" w:author="Raymond Sidharta" w:date="2023-05-02T17:54:00Z">
        <w:r w:rsidRPr="00253592">
          <w:rPr>
            <w:noProof/>
          </w:rPr>
          <w:drawing>
            <wp:anchor distT="0" distB="0" distL="114300" distR="114300" simplePos="0" relativeHeight="251689984" behindDoc="0" locked="0" layoutInCell="1" allowOverlap="1" wp14:anchorId="0F86B6E6">
              <wp:simplePos x="0" y="0"/>
              <wp:positionH relativeFrom="margin">
                <wp:align>center</wp:align>
              </wp:positionH>
              <wp:positionV relativeFrom="paragraph">
                <wp:posOffset>24765</wp:posOffset>
              </wp:positionV>
              <wp:extent cx="3815715" cy="2141220"/>
              <wp:effectExtent l="0" t="0" r="0" b="0"/>
              <wp:wrapSquare wrapText="bothSides"/>
              <wp:docPr id="27" name="Picture 2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15715" cy="2141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D9490E" w:rsidRDefault="00D9490E" w:rsidP="00D9490E">
      <w:pPr>
        <w:rPr>
          <w:ins w:id="2046" w:author="Raymond Sidharta" w:date="2023-05-02T17:08:00Z"/>
        </w:rPr>
      </w:pPr>
    </w:p>
    <w:p w:rsidR="00D9490E" w:rsidRDefault="00D9490E" w:rsidP="00D9490E">
      <w:pPr>
        <w:rPr>
          <w:ins w:id="2047" w:author="Raymond Sidharta" w:date="2023-05-02T17:08:00Z"/>
        </w:rPr>
      </w:pPr>
    </w:p>
    <w:p w:rsidR="00D9490E" w:rsidRDefault="00D9490E" w:rsidP="00D9490E">
      <w:pPr>
        <w:rPr>
          <w:ins w:id="2048" w:author="Raymond Sidharta" w:date="2023-05-02T17:08:00Z"/>
        </w:rPr>
      </w:pPr>
    </w:p>
    <w:p w:rsidR="00D9490E" w:rsidRDefault="00D9490E" w:rsidP="00D9490E">
      <w:pPr>
        <w:rPr>
          <w:ins w:id="2049" w:author="Raymond Sidharta" w:date="2023-05-02T17:08:00Z"/>
        </w:rPr>
      </w:pPr>
    </w:p>
    <w:p w:rsidR="00D9490E" w:rsidRDefault="00D9490E" w:rsidP="00D9490E">
      <w:pPr>
        <w:rPr>
          <w:ins w:id="2050" w:author="Raymond Sidharta" w:date="2023-05-02T17:08:00Z"/>
        </w:rPr>
      </w:pPr>
    </w:p>
    <w:p w:rsidR="00D9490E" w:rsidRDefault="00D9490E" w:rsidP="00D9490E">
      <w:pPr>
        <w:rPr>
          <w:ins w:id="2051" w:author="Raymond Sidharta" w:date="2023-05-02T17:08:00Z"/>
        </w:rPr>
      </w:pPr>
    </w:p>
    <w:p w:rsidR="00D9490E" w:rsidRDefault="00D9490E" w:rsidP="00D9490E">
      <w:pPr>
        <w:rPr>
          <w:ins w:id="2052" w:author="Raymond Sidharta" w:date="2023-05-02T17:08:00Z"/>
        </w:rPr>
      </w:pPr>
    </w:p>
    <w:p w:rsidR="00D9490E" w:rsidRDefault="00D9490E" w:rsidP="00D9490E">
      <w:pPr>
        <w:rPr>
          <w:ins w:id="2053" w:author="Raymond Sidharta" w:date="2023-05-02T17:08:00Z"/>
        </w:rPr>
      </w:pPr>
    </w:p>
    <w:p w:rsidR="00D9490E" w:rsidRDefault="00D9490E" w:rsidP="00D9490E">
      <w:pPr>
        <w:rPr>
          <w:ins w:id="2054" w:author="Raymond Sidharta" w:date="2023-05-02T17:08:00Z"/>
        </w:rPr>
      </w:pPr>
    </w:p>
    <w:p w:rsidR="00D9490E" w:rsidRDefault="00D9490E" w:rsidP="00D9490E">
      <w:pPr>
        <w:rPr>
          <w:ins w:id="2055" w:author="Raymond Sidharta" w:date="2023-05-02T17:08:00Z"/>
        </w:rPr>
      </w:pPr>
    </w:p>
    <w:p w:rsidR="00CD79F3" w:rsidRDefault="00414085" w:rsidP="00CD79F3">
      <w:pPr>
        <w:pStyle w:val="ListParagraph"/>
        <w:spacing w:line="300" w:lineRule="auto"/>
        <w:ind w:left="810"/>
        <w:rPr>
          <w:ins w:id="2056" w:author="Raymond Sidharta" w:date="2023-05-02T17:57:00Z"/>
          <w:sz w:val="24"/>
        </w:rPr>
      </w:pPr>
      <w:ins w:id="2057" w:author="Raymond Sidharta" w:date="2023-05-02T18:05:00Z">
        <w:r w:rsidRPr="00EA3303">
          <w:rPr>
            <w:noProof/>
            <w:sz w:val="24"/>
          </w:rPr>
          <w:drawing>
            <wp:anchor distT="0" distB="0" distL="114300" distR="114300" simplePos="0" relativeHeight="251692032" behindDoc="0" locked="0" layoutInCell="1" allowOverlap="1" wp14:anchorId="21FD962D">
              <wp:simplePos x="0" y="0"/>
              <wp:positionH relativeFrom="margin">
                <wp:posOffset>4517823</wp:posOffset>
              </wp:positionH>
              <wp:positionV relativeFrom="paragraph">
                <wp:posOffset>25323</wp:posOffset>
              </wp:positionV>
              <wp:extent cx="1226248" cy="754240"/>
              <wp:effectExtent l="0" t="0" r="0" b="8255"/>
              <wp:wrapSquare wrapText="bothSides"/>
              <wp:docPr id="30" name="Picture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26248" cy="7542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058" w:author="Raymond Sidharta" w:date="2023-05-02T17:57:00Z">
        <w:r w:rsidR="00CD79F3">
          <w:rPr>
            <w:sz w:val="24"/>
          </w:rPr>
          <w:t xml:space="preserve">Compressed filename: </w:t>
        </w:r>
        <w:r w:rsidR="00CD79F3">
          <w:rPr>
            <w:i/>
            <w:iCs/>
            <w:sz w:val="24"/>
          </w:rPr>
          <w:t>testcase_compressed</w:t>
        </w:r>
      </w:ins>
      <w:ins w:id="2059" w:author="Raymond Sidharta" w:date="2023-05-02T17:59:00Z">
        <w:r w:rsidR="00137401">
          <w:rPr>
            <w:i/>
            <w:iCs/>
            <w:sz w:val="24"/>
          </w:rPr>
          <w:t>2</w:t>
        </w:r>
      </w:ins>
      <w:ins w:id="2060" w:author="Raymond Sidharta" w:date="2023-05-02T17:57:00Z">
        <w:r w:rsidR="00CD79F3">
          <w:rPr>
            <w:i/>
            <w:iCs/>
            <w:sz w:val="24"/>
          </w:rPr>
          <w:t>.txt</w:t>
        </w:r>
      </w:ins>
    </w:p>
    <w:p w:rsidR="00CD79F3" w:rsidRPr="00B40C87" w:rsidRDefault="00CD79F3" w:rsidP="00CD79F3">
      <w:pPr>
        <w:spacing w:line="300" w:lineRule="auto"/>
        <w:ind w:left="810"/>
        <w:rPr>
          <w:ins w:id="2061" w:author="Raymond Sidharta" w:date="2023-05-02T17:57:00Z"/>
          <w:sz w:val="24"/>
        </w:rPr>
      </w:pPr>
      <w:ins w:id="2062" w:author="Raymond Sidharta" w:date="2023-05-02T17:57:00Z">
        <w:r w:rsidRPr="00B40C87">
          <w:rPr>
            <w:sz w:val="24"/>
          </w:rPr>
          <w:t xml:space="preserve">Compressed file size: </w:t>
        </w:r>
        <w:r>
          <w:rPr>
            <w:sz w:val="24"/>
          </w:rPr>
          <w:t>1</w:t>
        </w:r>
      </w:ins>
      <w:ins w:id="2063" w:author="Raymond Sidharta" w:date="2023-05-02T17:59:00Z">
        <w:r w:rsidR="00137401">
          <w:rPr>
            <w:sz w:val="24"/>
          </w:rPr>
          <w:t xml:space="preserve">4.9 </w:t>
        </w:r>
      </w:ins>
      <w:ins w:id="2064" w:author="Raymond Sidharta" w:date="2023-05-02T17:57:00Z">
        <w:r w:rsidRPr="00B40C87">
          <w:rPr>
            <w:sz w:val="24"/>
          </w:rPr>
          <w:t>MB / 8</w:t>
        </w:r>
      </w:ins>
      <w:ins w:id="2065" w:author="Raymond Sidharta" w:date="2023-05-02T20:46:00Z">
        <w:r w:rsidR="00391C02">
          <w:rPr>
            <w:sz w:val="24"/>
          </w:rPr>
          <w:t>*</w:t>
        </w:r>
      </w:ins>
      <w:ins w:id="2066" w:author="Raymond Sidharta" w:date="2023-05-02T17:57:00Z">
        <w:r w:rsidRPr="00B40C87">
          <w:rPr>
            <w:sz w:val="24"/>
          </w:rPr>
          <w:t xml:space="preserve"> = </w:t>
        </w:r>
        <w:r>
          <w:rPr>
            <w:sz w:val="24"/>
          </w:rPr>
          <w:t>1</w:t>
        </w:r>
      </w:ins>
      <w:ins w:id="2067" w:author="Raymond Sidharta" w:date="2023-05-02T17:59:00Z">
        <w:r w:rsidR="00137401">
          <w:rPr>
            <w:sz w:val="24"/>
          </w:rPr>
          <w:t>963</w:t>
        </w:r>
      </w:ins>
      <w:ins w:id="2068" w:author="Raymond Sidharta" w:date="2023-05-02T17:57:00Z">
        <w:r w:rsidRPr="00B40C87">
          <w:rPr>
            <w:sz w:val="24"/>
          </w:rPr>
          <w:t>.</w:t>
        </w:r>
      </w:ins>
      <w:ins w:id="2069" w:author="Raymond Sidharta" w:date="2023-05-02T17:59:00Z">
        <w:r w:rsidR="00137401">
          <w:rPr>
            <w:sz w:val="24"/>
          </w:rPr>
          <w:t>008</w:t>
        </w:r>
      </w:ins>
      <w:ins w:id="2070" w:author="Raymond Sidharta" w:date="2023-05-02T17:57:00Z">
        <w:r w:rsidRPr="00B40C87">
          <w:rPr>
            <w:sz w:val="24"/>
          </w:rPr>
          <w:t xml:space="preserve"> Kb</w:t>
        </w:r>
        <w:r w:rsidRPr="00B40C87">
          <w:rPr>
            <w:b/>
            <w:bCs/>
            <w:sz w:val="24"/>
          </w:rPr>
          <w:t xml:space="preserve"> </w:t>
        </w:r>
        <w:r w:rsidRPr="00B40C87">
          <w:rPr>
            <w:sz w:val="24"/>
          </w:rPr>
          <w:t xml:space="preserve">= </w:t>
        </w:r>
        <w:r>
          <w:rPr>
            <w:b/>
            <w:bCs/>
            <w:sz w:val="24"/>
          </w:rPr>
          <w:t>0</w:t>
        </w:r>
        <w:r w:rsidRPr="00B40C87">
          <w:rPr>
            <w:b/>
            <w:bCs/>
            <w:sz w:val="24"/>
          </w:rPr>
          <w:t>.</w:t>
        </w:r>
      </w:ins>
      <w:ins w:id="2071" w:author="Raymond Sidharta" w:date="2023-05-02T18:00:00Z">
        <w:r w:rsidR="00262039">
          <w:rPr>
            <w:b/>
            <w:bCs/>
            <w:sz w:val="24"/>
          </w:rPr>
          <w:t>2</w:t>
        </w:r>
      </w:ins>
      <w:ins w:id="2072" w:author="Raymond Sidharta" w:date="2023-05-02T20:23:00Z">
        <w:r w:rsidR="00412648">
          <w:rPr>
            <w:b/>
            <w:bCs/>
            <w:sz w:val="24"/>
          </w:rPr>
          <w:t>5</w:t>
        </w:r>
      </w:ins>
      <w:ins w:id="2073" w:author="Raymond Sidharta" w:date="2023-05-02T17:57:00Z">
        <w:r w:rsidRPr="00B40C87">
          <w:rPr>
            <w:b/>
            <w:bCs/>
            <w:sz w:val="24"/>
          </w:rPr>
          <w:t xml:space="preserve"> </w:t>
        </w:r>
        <w:r>
          <w:rPr>
            <w:b/>
            <w:bCs/>
            <w:sz w:val="24"/>
          </w:rPr>
          <w:t>M</w:t>
        </w:r>
        <w:r w:rsidRPr="00B40C87">
          <w:rPr>
            <w:b/>
            <w:bCs/>
            <w:sz w:val="24"/>
          </w:rPr>
          <w:t>B</w:t>
        </w:r>
      </w:ins>
    </w:p>
    <w:p w:rsidR="00CD79F3" w:rsidRDefault="00CD79F3" w:rsidP="00CD79F3">
      <w:pPr>
        <w:ind w:left="810"/>
        <w:rPr>
          <w:ins w:id="2074" w:author="Raymond Sidharta" w:date="2023-05-02T17:57:00Z"/>
        </w:rPr>
      </w:pPr>
      <w:ins w:id="2075" w:author="Raymond Sidharta" w:date="2023-05-02T17:57:00Z">
        <w:r>
          <w:rPr>
            <w:sz w:val="24"/>
          </w:rPr>
          <w:t>Compression ratio: 2.</w:t>
        </w:r>
      </w:ins>
      <w:ins w:id="2076" w:author="Raymond Sidharta" w:date="2023-05-02T18:00:00Z">
        <w:r w:rsidR="00A5117F">
          <w:rPr>
            <w:sz w:val="24"/>
          </w:rPr>
          <w:t>57</w:t>
        </w:r>
      </w:ins>
      <w:ins w:id="2077" w:author="Raymond Sidharta" w:date="2023-05-02T17:57:00Z">
        <w:r>
          <w:rPr>
            <w:sz w:val="24"/>
          </w:rPr>
          <w:t>/0.</w:t>
        </w:r>
      </w:ins>
      <w:ins w:id="2078" w:author="Raymond Sidharta" w:date="2023-05-02T18:00:00Z">
        <w:r w:rsidR="00A5117F">
          <w:rPr>
            <w:sz w:val="24"/>
          </w:rPr>
          <w:t>25</w:t>
        </w:r>
      </w:ins>
      <w:ins w:id="2079" w:author="Raymond Sidharta" w:date="2023-05-02T17:57:00Z">
        <w:r>
          <w:rPr>
            <w:sz w:val="24"/>
          </w:rPr>
          <w:t xml:space="preserve"> = </w:t>
        </w:r>
        <w:r w:rsidRPr="0019408E">
          <w:rPr>
            <w:b/>
            <w:bCs/>
            <w:color w:val="FF0000"/>
            <w:sz w:val="24"/>
            <w:highlight w:val="yellow"/>
          </w:rPr>
          <w:t>1</w:t>
        </w:r>
      </w:ins>
      <w:ins w:id="2080" w:author="Raymond Sidharta" w:date="2023-05-02T18:00:00Z">
        <w:r w:rsidR="00C03482">
          <w:rPr>
            <w:b/>
            <w:bCs/>
            <w:color w:val="FF0000"/>
            <w:sz w:val="24"/>
            <w:highlight w:val="yellow"/>
          </w:rPr>
          <w:t>0</w:t>
        </w:r>
      </w:ins>
      <w:ins w:id="2081" w:author="Raymond Sidharta" w:date="2023-05-02T17:57:00Z">
        <w:r w:rsidRPr="00B40C87">
          <w:rPr>
            <w:b/>
            <w:bCs/>
            <w:color w:val="FF0000"/>
            <w:sz w:val="24"/>
            <w:highlight w:val="yellow"/>
          </w:rPr>
          <w:t>.</w:t>
        </w:r>
      </w:ins>
      <w:ins w:id="2082" w:author="Raymond Sidharta" w:date="2023-05-02T18:00:00Z">
        <w:r w:rsidR="00C03482" w:rsidRPr="00790A3D">
          <w:rPr>
            <w:b/>
            <w:bCs/>
            <w:color w:val="FF0000"/>
            <w:sz w:val="24"/>
            <w:highlight w:val="yellow"/>
            <w:rPrChange w:id="2083" w:author="Raymond Sidharta" w:date="2023-05-02T18:00:00Z">
              <w:rPr>
                <w:b/>
                <w:bCs/>
                <w:color w:val="FF0000"/>
                <w:sz w:val="24"/>
              </w:rPr>
            </w:rPrChange>
          </w:rPr>
          <w:t>49</w:t>
        </w:r>
      </w:ins>
      <w:ins w:id="2084" w:author="Raymond Sidharta" w:date="2023-05-02T17:57:00Z">
        <w:r w:rsidRPr="00F80F35">
          <w:rPr>
            <w:noProof/>
          </w:rPr>
          <w:t xml:space="preserve"> </w:t>
        </w:r>
      </w:ins>
    </w:p>
    <w:p w:rsidR="00D9490E" w:rsidRDefault="00D9490E" w:rsidP="007E2679">
      <w:pPr>
        <w:ind w:left="810"/>
        <w:rPr>
          <w:ins w:id="2085" w:author="Raymond Sidharta" w:date="2023-05-02T18:04:00Z"/>
        </w:rPr>
      </w:pPr>
    </w:p>
    <w:p w:rsidR="00E156F5" w:rsidRDefault="00414085">
      <w:pPr>
        <w:pStyle w:val="ListParagraph"/>
        <w:spacing w:line="300" w:lineRule="auto"/>
        <w:ind w:left="752" w:firstLine="58"/>
        <w:rPr>
          <w:ins w:id="2086" w:author="Raymond Sidharta" w:date="2023-05-02T18:04:00Z"/>
          <w:i/>
          <w:iCs/>
          <w:sz w:val="24"/>
        </w:rPr>
        <w:pPrChange w:id="2087" w:author="Raymond Sidharta" w:date="2023-05-02T18:04:00Z">
          <w:pPr>
            <w:pStyle w:val="ListParagraph"/>
            <w:spacing w:line="300" w:lineRule="auto"/>
            <w:ind w:left="360"/>
          </w:pPr>
        </w:pPrChange>
      </w:pPr>
      <w:ins w:id="2088" w:author="Raymond Sidharta" w:date="2023-05-02T18:06:00Z">
        <w:r w:rsidRPr="00414085">
          <w:rPr>
            <w:noProof/>
          </w:rPr>
          <w:drawing>
            <wp:anchor distT="0" distB="0" distL="114300" distR="114300" simplePos="0" relativeHeight="251693056" behindDoc="0" locked="0" layoutInCell="1" allowOverlap="1" wp14:anchorId="45E520E5">
              <wp:simplePos x="0" y="0"/>
              <wp:positionH relativeFrom="column">
                <wp:posOffset>4062891</wp:posOffset>
              </wp:positionH>
              <wp:positionV relativeFrom="paragraph">
                <wp:posOffset>90372</wp:posOffset>
              </wp:positionV>
              <wp:extent cx="1368425" cy="845185"/>
              <wp:effectExtent l="0" t="0" r="3175" b="0"/>
              <wp:wrapSquare wrapText="bothSides"/>
              <wp:docPr id="31" name="Picture 3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68425" cy="84518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089" w:author="Raymond Sidharta" w:date="2023-05-02T18:04:00Z">
        <w:r w:rsidR="00E156F5">
          <w:rPr>
            <w:sz w:val="24"/>
          </w:rPr>
          <w:t xml:space="preserve">Decompressed filename: </w:t>
        </w:r>
        <w:r w:rsidR="00E156F5">
          <w:rPr>
            <w:i/>
            <w:iCs/>
            <w:sz w:val="24"/>
          </w:rPr>
          <w:t>testcase_result2.txt</w:t>
        </w:r>
        <w:r w:rsidR="00E156F5" w:rsidRPr="00FE3567">
          <w:rPr>
            <w:noProof/>
          </w:rPr>
          <w:t xml:space="preserve"> </w:t>
        </w:r>
      </w:ins>
    </w:p>
    <w:p w:rsidR="00E156F5" w:rsidRDefault="00E156F5" w:rsidP="00E156F5">
      <w:pPr>
        <w:pStyle w:val="ListParagraph"/>
        <w:spacing w:line="300" w:lineRule="auto"/>
        <w:ind w:left="810"/>
        <w:rPr>
          <w:ins w:id="2090" w:author="Raymond Sidharta" w:date="2023-05-02T18:04:00Z"/>
          <w:sz w:val="24"/>
        </w:rPr>
      </w:pPr>
      <w:ins w:id="2091" w:author="Raymond Sidharta" w:date="2023-05-02T18:04:00Z">
        <w:r>
          <w:rPr>
            <w:i/>
            <w:iCs/>
            <w:sz w:val="24"/>
          </w:rPr>
          <w:tab/>
        </w:r>
        <w:r>
          <w:rPr>
            <w:sz w:val="24"/>
          </w:rPr>
          <w:t xml:space="preserve">Decompressed file size: </w:t>
        </w:r>
        <w:r w:rsidR="00C03DF1">
          <w:rPr>
            <w:sz w:val="24"/>
          </w:rPr>
          <w:t>2.57 MB (2703360 bytes)</w:t>
        </w:r>
      </w:ins>
    </w:p>
    <w:p w:rsidR="00E156F5" w:rsidRDefault="00E156F5" w:rsidP="00E156F5">
      <w:pPr>
        <w:pStyle w:val="ListParagraph"/>
        <w:spacing w:line="300" w:lineRule="auto"/>
        <w:ind w:left="810" w:firstLine="30"/>
        <w:rPr>
          <w:ins w:id="2092" w:author="Raymond Sidharta" w:date="2023-05-02T18:08:00Z"/>
          <w:sz w:val="24"/>
        </w:rPr>
      </w:pPr>
      <w:ins w:id="2093" w:author="Raymond Sidharta" w:date="2023-05-02T18:04:00Z">
        <w:r>
          <w:rPr>
            <w:sz w:val="24"/>
          </w:rPr>
          <w:t>Conclusion: compression ratio &gt; 1, smalle</w:t>
        </w:r>
        <w:r w:rsidR="00C03DF1">
          <w:rPr>
            <w:sz w:val="24"/>
          </w:rPr>
          <w:t>st</w:t>
        </w:r>
        <w:r>
          <w:rPr>
            <w:sz w:val="24"/>
          </w:rPr>
          <w:t xml:space="preserve"> </w:t>
        </w:r>
        <w:r w:rsidR="00C03DF1">
          <w:rPr>
            <w:sz w:val="24"/>
          </w:rPr>
          <w:t>among all</w:t>
        </w:r>
        <w:r>
          <w:rPr>
            <w:sz w:val="24"/>
          </w:rPr>
          <w:t xml:space="preserve"> because our character distribution now has bigger entropy</w:t>
        </w:r>
      </w:ins>
      <w:ins w:id="2094" w:author="Raymond Sidharta" w:date="2023-05-02T18:05:00Z">
        <w:r w:rsidR="00C03DF1">
          <w:rPr>
            <w:sz w:val="24"/>
          </w:rPr>
          <w:t xml:space="preserve"> and more unique chars exist</w:t>
        </w:r>
      </w:ins>
      <w:ins w:id="2095" w:author="Raymond Sidharta" w:date="2023-05-02T18:04:00Z">
        <w:r>
          <w:rPr>
            <w:sz w:val="24"/>
          </w:rPr>
          <w:t>; decompressed file same as the original. Success!</w:t>
        </w:r>
      </w:ins>
    </w:p>
    <w:p w:rsidR="0078521D" w:rsidRDefault="0078521D" w:rsidP="00E156F5">
      <w:pPr>
        <w:pStyle w:val="ListParagraph"/>
        <w:spacing w:line="300" w:lineRule="auto"/>
        <w:ind w:left="810" w:firstLine="30"/>
        <w:rPr>
          <w:ins w:id="2096" w:author="Raymond Sidharta" w:date="2023-05-02T18:04:00Z"/>
          <w:sz w:val="24"/>
        </w:rPr>
      </w:pPr>
    </w:p>
    <w:p w:rsidR="00E156F5" w:rsidRDefault="00BD1358" w:rsidP="0078521D">
      <w:pPr>
        <w:pStyle w:val="ListParagraph"/>
        <w:numPr>
          <w:ilvl w:val="1"/>
          <w:numId w:val="1"/>
        </w:numPr>
        <w:rPr>
          <w:ins w:id="2097" w:author="Raymond Sidharta" w:date="2023-05-02T18:08:00Z"/>
          <w:sz w:val="28"/>
          <w:szCs w:val="36"/>
        </w:rPr>
      </w:pPr>
      <w:ins w:id="2098" w:author="Raymond Sidharta" w:date="2023-05-02T19:51:00Z">
        <w:r w:rsidRPr="00BD1358">
          <w:rPr>
            <w:noProof/>
            <w:sz w:val="24"/>
          </w:rPr>
          <w:drawing>
            <wp:anchor distT="0" distB="0" distL="114300" distR="114300" simplePos="0" relativeHeight="251695104" behindDoc="0" locked="0" layoutInCell="1" allowOverlap="1" wp14:anchorId="6AFAEB05">
              <wp:simplePos x="0" y="0"/>
              <wp:positionH relativeFrom="column">
                <wp:posOffset>4558665</wp:posOffset>
              </wp:positionH>
              <wp:positionV relativeFrom="paragraph">
                <wp:posOffset>346075</wp:posOffset>
              </wp:positionV>
              <wp:extent cx="1110615" cy="681355"/>
              <wp:effectExtent l="0" t="0" r="0" b="4445"/>
              <wp:wrapSquare wrapText="bothSides"/>
              <wp:docPr id="33" name="Picture 3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10615" cy="6813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099" w:author="Raymond Sidharta" w:date="2023-05-02T18:08:00Z">
        <w:r w:rsidR="0078521D" w:rsidRPr="00F27403">
          <w:rPr>
            <w:sz w:val="28"/>
            <w:szCs w:val="36"/>
            <w:rPrChange w:id="2100" w:author="Raymond Sidharta" w:date="2023-05-02T18:08:00Z">
              <w:rPr/>
            </w:rPrChange>
          </w:rPr>
          <w:t>Image Compression Result</w:t>
        </w:r>
      </w:ins>
    </w:p>
    <w:p w:rsidR="0088402F" w:rsidRDefault="00D90CD0" w:rsidP="0088402F">
      <w:pPr>
        <w:pStyle w:val="ListParagraph"/>
        <w:ind w:left="792"/>
        <w:rPr>
          <w:ins w:id="2101" w:author="Raymond Sidharta" w:date="2023-05-02T19:42:00Z"/>
          <w:b/>
          <w:bCs/>
          <w:sz w:val="24"/>
          <w:szCs w:val="32"/>
        </w:rPr>
      </w:pPr>
      <w:ins w:id="2102" w:author="Raymond Sidharta" w:date="2023-05-02T19:37:00Z">
        <w:r w:rsidRPr="00D90CD0">
          <w:rPr>
            <w:b/>
            <w:bCs/>
            <w:sz w:val="24"/>
            <w:szCs w:val="32"/>
            <w:rPrChange w:id="2103" w:author="Raymond Sidharta" w:date="2023-05-02T19:42:00Z">
              <w:rPr>
                <w:sz w:val="28"/>
                <w:szCs w:val="36"/>
              </w:rPr>
            </w:rPrChange>
          </w:rPr>
          <w:t>Case 1</w:t>
        </w:r>
      </w:ins>
    </w:p>
    <w:p w:rsidR="00BD1358" w:rsidRDefault="00BD1358">
      <w:pPr>
        <w:pStyle w:val="ListParagraph"/>
        <w:spacing w:line="300" w:lineRule="auto"/>
        <w:ind w:left="734" w:firstLine="58"/>
        <w:rPr>
          <w:ins w:id="2104" w:author="Raymond Sidharta" w:date="2023-05-02T19:51:00Z"/>
          <w:sz w:val="24"/>
        </w:rPr>
        <w:pPrChange w:id="2105" w:author="Raymond Sidharta" w:date="2023-05-02T19:51:00Z">
          <w:pPr>
            <w:pStyle w:val="ListParagraph"/>
            <w:spacing w:line="300" w:lineRule="auto"/>
            <w:ind w:left="360"/>
          </w:pPr>
        </w:pPrChange>
      </w:pPr>
      <w:ins w:id="2106" w:author="Raymond Sidharta" w:date="2023-05-02T19:51:00Z">
        <w:r>
          <w:rPr>
            <w:sz w:val="24"/>
          </w:rPr>
          <w:t xml:space="preserve">Original filename: </w:t>
        </w:r>
        <w:r>
          <w:rPr>
            <w:i/>
            <w:iCs/>
            <w:sz w:val="24"/>
          </w:rPr>
          <w:t>lena</w:t>
        </w:r>
        <w:r w:rsidRPr="00B40C87">
          <w:rPr>
            <w:i/>
            <w:iCs/>
            <w:sz w:val="24"/>
          </w:rPr>
          <w:t>.</w:t>
        </w:r>
        <w:r>
          <w:rPr>
            <w:i/>
            <w:iCs/>
            <w:sz w:val="24"/>
          </w:rPr>
          <w:t>bmp</w:t>
        </w:r>
      </w:ins>
    </w:p>
    <w:p w:rsidR="00675D24" w:rsidRDefault="00BD1358" w:rsidP="00BD1358">
      <w:pPr>
        <w:pStyle w:val="ListParagraph"/>
        <w:ind w:left="792"/>
        <w:rPr>
          <w:ins w:id="2107" w:author="Raymond Sidharta" w:date="2023-05-02T19:56:00Z"/>
          <w:sz w:val="24"/>
        </w:rPr>
      </w:pPr>
      <w:ins w:id="2108" w:author="Raymond Sidharta" w:date="2023-05-02T19:51:00Z">
        <w:r>
          <w:rPr>
            <w:sz w:val="24"/>
          </w:rPr>
          <w:t xml:space="preserve">Original file size: </w:t>
        </w:r>
      </w:ins>
      <w:ins w:id="2109" w:author="Raymond Sidharta" w:date="2023-05-02T19:56:00Z">
        <w:r w:rsidR="009C7E69">
          <w:rPr>
            <w:sz w:val="24"/>
          </w:rPr>
          <w:t>772 K</w:t>
        </w:r>
      </w:ins>
      <w:ins w:id="2110" w:author="Raymond Sidharta" w:date="2023-05-02T19:51:00Z">
        <w:r>
          <w:rPr>
            <w:sz w:val="24"/>
          </w:rPr>
          <w:t>B (</w:t>
        </w:r>
      </w:ins>
      <w:ins w:id="2111" w:author="Raymond Sidharta" w:date="2023-05-02T19:56:00Z">
        <w:r w:rsidR="009C7E69">
          <w:rPr>
            <w:sz w:val="24"/>
          </w:rPr>
          <w:t>790</w:t>
        </w:r>
      </w:ins>
      <w:ins w:id="2112" w:author="Raymond Sidharta" w:date="2023-05-02T20:06:00Z">
        <w:r w:rsidR="00107117">
          <w:rPr>
            <w:sz w:val="24"/>
          </w:rPr>
          <w:t>52</w:t>
        </w:r>
      </w:ins>
      <w:ins w:id="2113" w:author="Raymond Sidharta" w:date="2023-05-02T19:56:00Z">
        <w:r w:rsidR="009C7E69">
          <w:rPr>
            <w:sz w:val="24"/>
          </w:rPr>
          <w:t>8</w:t>
        </w:r>
      </w:ins>
      <w:ins w:id="2114" w:author="Raymond Sidharta" w:date="2023-05-02T19:51:00Z">
        <w:r>
          <w:rPr>
            <w:sz w:val="24"/>
          </w:rPr>
          <w:t xml:space="preserve"> bytes)</w:t>
        </w:r>
      </w:ins>
    </w:p>
    <w:p w:rsidR="00675D24" w:rsidRDefault="00675D24" w:rsidP="00BD1358">
      <w:pPr>
        <w:pStyle w:val="ListParagraph"/>
        <w:ind w:left="792"/>
        <w:rPr>
          <w:ins w:id="2115" w:author="Raymond Sidharta" w:date="2023-05-02T19:56:00Z"/>
          <w:sz w:val="24"/>
        </w:rPr>
      </w:pPr>
    </w:p>
    <w:p w:rsidR="00675D24" w:rsidRDefault="00675D24" w:rsidP="00675D24">
      <w:pPr>
        <w:pStyle w:val="ListParagraph"/>
        <w:spacing w:line="300" w:lineRule="auto"/>
        <w:ind w:left="810"/>
        <w:rPr>
          <w:ins w:id="2116" w:author="Raymond Sidharta" w:date="2023-05-02T19:56:00Z"/>
          <w:sz w:val="24"/>
        </w:rPr>
      </w:pPr>
      <w:ins w:id="2117" w:author="Raymond Sidharta" w:date="2023-05-02T20:01:00Z">
        <w:r w:rsidRPr="00675D24">
          <w:rPr>
            <w:noProof/>
            <w:sz w:val="24"/>
          </w:rPr>
          <w:drawing>
            <wp:anchor distT="0" distB="0" distL="114300" distR="114300" simplePos="0" relativeHeight="251696128" behindDoc="0" locked="0" layoutInCell="1" allowOverlap="1" wp14:anchorId="10096376">
              <wp:simplePos x="0" y="0"/>
              <wp:positionH relativeFrom="column">
                <wp:posOffset>4581114</wp:posOffset>
              </wp:positionH>
              <wp:positionV relativeFrom="paragraph">
                <wp:posOffset>91084</wp:posOffset>
              </wp:positionV>
              <wp:extent cx="1098550" cy="681355"/>
              <wp:effectExtent l="0" t="0" r="6350" b="4445"/>
              <wp:wrapSquare wrapText="bothSides"/>
              <wp:docPr id="35" name="Picture 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98550" cy="6813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118" w:author="Raymond Sidharta" w:date="2023-05-02T19:56:00Z">
        <w:r>
          <w:rPr>
            <w:sz w:val="24"/>
          </w:rPr>
          <w:t xml:space="preserve">Compressed filename: </w:t>
        </w:r>
      </w:ins>
      <w:ins w:id="2119" w:author="Raymond Sidharta" w:date="2023-05-02T20:00:00Z">
        <w:r>
          <w:rPr>
            <w:i/>
            <w:iCs/>
            <w:sz w:val="24"/>
          </w:rPr>
          <w:t>lena_compressed</w:t>
        </w:r>
      </w:ins>
      <w:ins w:id="2120" w:author="Raymond Sidharta" w:date="2023-05-02T19:56:00Z">
        <w:r>
          <w:rPr>
            <w:i/>
            <w:iCs/>
            <w:sz w:val="24"/>
          </w:rPr>
          <w:t>.txt</w:t>
        </w:r>
      </w:ins>
    </w:p>
    <w:p w:rsidR="00675D24" w:rsidRPr="00B40C87" w:rsidRDefault="00675D24" w:rsidP="00675D24">
      <w:pPr>
        <w:spacing w:line="300" w:lineRule="auto"/>
        <w:ind w:left="810"/>
        <w:rPr>
          <w:ins w:id="2121" w:author="Raymond Sidharta" w:date="2023-05-02T19:56:00Z"/>
          <w:sz w:val="24"/>
        </w:rPr>
      </w:pPr>
      <w:ins w:id="2122" w:author="Raymond Sidharta" w:date="2023-05-02T19:56:00Z">
        <w:r w:rsidRPr="00B40C87">
          <w:rPr>
            <w:sz w:val="24"/>
          </w:rPr>
          <w:t xml:space="preserve">Compressed file size: </w:t>
        </w:r>
      </w:ins>
      <w:ins w:id="2123" w:author="Raymond Sidharta" w:date="2023-05-02T20:01:00Z">
        <w:r>
          <w:rPr>
            <w:sz w:val="24"/>
          </w:rPr>
          <w:t>472</w:t>
        </w:r>
      </w:ins>
      <w:ins w:id="2124" w:author="Raymond Sidharta" w:date="2023-05-02T19:56:00Z">
        <w:r>
          <w:rPr>
            <w:sz w:val="24"/>
          </w:rPr>
          <w:t xml:space="preserve"> </w:t>
        </w:r>
      </w:ins>
      <w:ins w:id="2125" w:author="Raymond Sidharta" w:date="2023-05-02T20:01:00Z">
        <w:r>
          <w:rPr>
            <w:sz w:val="24"/>
          </w:rPr>
          <w:t>K</w:t>
        </w:r>
      </w:ins>
      <w:ins w:id="2126" w:author="Raymond Sidharta" w:date="2023-05-02T19:56:00Z">
        <w:r w:rsidRPr="00B40C87">
          <w:rPr>
            <w:sz w:val="24"/>
          </w:rPr>
          <w:t>B / 8</w:t>
        </w:r>
      </w:ins>
      <w:ins w:id="2127" w:author="Raymond Sidharta" w:date="2023-05-02T20:46:00Z">
        <w:r w:rsidR="00391C02">
          <w:rPr>
            <w:sz w:val="24"/>
          </w:rPr>
          <w:t>*</w:t>
        </w:r>
      </w:ins>
      <w:ins w:id="2128" w:author="Raymond Sidharta" w:date="2023-05-02T19:56:00Z">
        <w:r w:rsidRPr="00B40C87">
          <w:rPr>
            <w:sz w:val="24"/>
          </w:rPr>
          <w:t xml:space="preserve"> = </w:t>
        </w:r>
      </w:ins>
      <w:ins w:id="2129" w:author="Raymond Sidharta" w:date="2023-05-02T20:02:00Z">
        <w:r w:rsidR="00FC7BCF">
          <w:rPr>
            <w:sz w:val="24"/>
          </w:rPr>
          <w:t>60.4</w:t>
        </w:r>
      </w:ins>
      <w:ins w:id="2130" w:author="Raymond Sidharta" w:date="2023-05-02T20:23:00Z">
        <w:r w:rsidR="0074650B">
          <w:rPr>
            <w:sz w:val="24"/>
          </w:rPr>
          <w:t>2</w:t>
        </w:r>
      </w:ins>
      <w:ins w:id="2131" w:author="Raymond Sidharta" w:date="2023-05-02T19:56:00Z">
        <w:r w:rsidRPr="00B40C87">
          <w:rPr>
            <w:sz w:val="24"/>
          </w:rPr>
          <w:t xml:space="preserve"> Kb</w:t>
        </w:r>
        <w:r w:rsidRPr="00B40C87">
          <w:rPr>
            <w:b/>
            <w:bCs/>
            <w:sz w:val="24"/>
          </w:rPr>
          <w:t xml:space="preserve"> </w:t>
        </w:r>
        <w:r w:rsidRPr="00B40C87">
          <w:rPr>
            <w:sz w:val="24"/>
          </w:rPr>
          <w:t xml:space="preserve">= </w:t>
        </w:r>
      </w:ins>
      <w:ins w:id="2132" w:author="Raymond Sidharta" w:date="2023-05-02T20:02:00Z">
        <w:r w:rsidR="00FC7BCF">
          <w:rPr>
            <w:b/>
            <w:bCs/>
            <w:sz w:val="24"/>
          </w:rPr>
          <w:t>7.55</w:t>
        </w:r>
      </w:ins>
      <w:ins w:id="2133" w:author="Raymond Sidharta" w:date="2023-05-02T19:56:00Z">
        <w:r w:rsidRPr="00B40C87">
          <w:rPr>
            <w:b/>
            <w:bCs/>
            <w:sz w:val="24"/>
          </w:rPr>
          <w:t xml:space="preserve"> </w:t>
        </w:r>
      </w:ins>
      <w:ins w:id="2134" w:author="Raymond Sidharta" w:date="2023-05-02T20:02:00Z">
        <w:r w:rsidR="00FC7BCF">
          <w:rPr>
            <w:b/>
            <w:bCs/>
            <w:sz w:val="24"/>
          </w:rPr>
          <w:t>K</w:t>
        </w:r>
      </w:ins>
      <w:ins w:id="2135" w:author="Raymond Sidharta" w:date="2023-05-02T19:56:00Z">
        <w:r w:rsidRPr="00B40C87">
          <w:rPr>
            <w:b/>
            <w:bCs/>
            <w:sz w:val="24"/>
          </w:rPr>
          <w:t>B</w:t>
        </w:r>
      </w:ins>
    </w:p>
    <w:p w:rsidR="00675D24" w:rsidRDefault="00675D24" w:rsidP="00675D24">
      <w:pPr>
        <w:ind w:left="810"/>
        <w:rPr>
          <w:ins w:id="2136" w:author="Raymond Sidharta" w:date="2023-05-02T19:56:00Z"/>
        </w:rPr>
      </w:pPr>
      <w:ins w:id="2137" w:author="Raymond Sidharta" w:date="2023-05-02T19:56:00Z">
        <w:r>
          <w:rPr>
            <w:sz w:val="24"/>
          </w:rPr>
          <w:t xml:space="preserve">Compression ratio: </w:t>
        </w:r>
      </w:ins>
      <w:ins w:id="2138" w:author="Raymond Sidharta" w:date="2023-05-02T20:02:00Z">
        <w:r w:rsidR="00052E85">
          <w:rPr>
            <w:sz w:val="24"/>
          </w:rPr>
          <w:t>772</w:t>
        </w:r>
      </w:ins>
      <w:ins w:id="2139" w:author="Raymond Sidharta" w:date="2023-05-02T19:56:00Z">
        <w:r>
          <w:rPr>
            <w:sz w:val="24"/>
          </w:rPr>
          <w:t>/</w:t>
        </w:r>
      </w:ins>
      <w:ins w:id="2140" w:author="Raymond Sidharta" w:date="2023-05-02T20:02:00Z">
        <w:r w:rsidR="00052E85">
          <w:rPr>
            <w:sz w:val="24"/>
          </w:rPr>
          <w:t>7.55</w:t>
        </w:r>
      </w:ins>
      <w:ins w:id="2141" w:author="Raymond Sidharta" w:date="2023-05-02T19:56:00Z">
        <w:r>
          <w:rPr>
            <w:sz w:val="24"/>
          </w:rPr>
          <w:t xml:space="preserve"> = </w:t>
        </w:r>
        <w:r w:rsidRPr="008F04D1">
          <w:rPr>
            <w:b/>
            <w:bCs/>
            <w:color w:val="FF0000"/>
            <w:sz w:val="24"/>
            <w:highlight w:val="yellow"/>
          </w:rPr>
          <w:t>10</w:t>
        </w:r>
      </w:ins>
      <w:ins w:id="2142" w:author="Raymond Sidharta" w:date="2023-05-02T20:03:00Z">
        <w:r w:rsidR="00F13CE1" w:rsidRPr="008F04D1">
          <w:rPr>
            <w:b/>
            <w:bCs/>
            <w:color w:val="FF0000"/>
            <w:sz w:val="24"/>
            <w:highlight w:val="yellow"/>
            <w:rPrChange w:id="2143" w:author="Raymond Sidharta" w:date="2023-05-02T20:03:00Z">
              <w:rPr>
                <w:b/>
                <w:bCs/>
                <w:color w:val="FF0000"/>
                <w:sz w:val="24"/>
              </w:rPr>
            </w:rPrChange>
          </w:rPr>
          <w:t>2.25</w:t>
        </w:r>
      </w:ins>
      <w:ins w:id="2144" w:author="Raymond Sidharta" w:date="2023-05-02T19:56:00Z">
        <w:r w:rsidRPr="00F80F35">
          <w:rPr>
            <w:noProof/>
          </w:rPr>
          <w:t xml:space="preserve"> </w:t>
        </w:r>
      </w:ins>
    </w:p>
    <w:p w:rsidR="00F13E43" w:rsidRDefault="00107117" w:rsidP="00BD1358">
      <w:pPr>
        <w:pStyle w:val="ListParagraph"/>
        <w:ind w:left="792"/>
        <w:rPr>
          <w:ins w:id="2145" w:author="Raymond Sidharta" w:date="2023-05-02T20:03:00Z"/>
          <w:noProof/>
        </w:rPr>
      </w:pPr>
      <w:ins w:id="2146" w:author="Raymond Sidharta" w:date="2023-05-02T20:07:00Z">
        <w:r w:rsidRPr="00107117">
          <w:rPr>
            <w:noProof/>
          </w:rPr>
          <w:drawing>
            <wp:anchor distT="0" distB="0" distL="114300" distR="114300" simplePos="0" relativeHeight="251697152" behindDoc="0" locked="0" layoutInCell="1" allowOverlap="1" wp14:anchorId="422C9A80">
              <wp:simplePos x="0" y="0"/>
              <wp:positionH relativeFrom="column">
                <wp:posOffset>4579620</wp:posOffset>
              </wp:positionH>
              <wp:positionV relativeFrom="paragraph">
                <wp:posOffset>190500</wp:posOffset>
              </wp:positionV>
              <wp:extent cx="1107440" cy="688975"/>
              <wp:effectExtent l="0" t="0" r="0" b="0"/>
              <wp:wrapSquare wrapText="bothSides"/>
              <wp:docPr id="37" name="Picture 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07440" cy="688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F13E43" w:rsidRDefault="00F13E43" w:rsidP="00F13E43">
      <w:pPr>
        <w:pStyle w:val="ListParagraph"/>
        <w:spacing w:line="300" w:lineRule="auto"/>
        <w:ind w:left="752" w:firstLine="58"/>
        <w:rPr>
          <w:ins w:id="2147" w:author="Raymond Sidharta" w:date="2023-05-02T20:04:00Z"/>
          <w:i/>
          <w:iCs/>
          <w:sz w:val="24"/>
        </w:rPr>
      </w:pPr>
      <w:ins w:id="2148" w:author="Raymond Sidharta" w:date="2023-05-02T20:04:00Z">
        <w:r>
          <w:rPr>
            <w:sz w:val="24"/>
          </w:rPr>
          <w:t xml:space="preserve">Decompressed filename: </w:t>
        </w:r>
      </w:ins>
      <w:ins w:id="2149" w:author="Raymond Sidharta" w:date="2023-05-02T20:07:00Z">
        <w:r w:rsidR="00BE6A50">
          <w:rPr>
            <w:i/>
            <w:iCs/>
            <w:sz w:val="24"/>
          </w:rPr>
          <w:t>lena_decompressed</w:t>
        </w:r>
      </w:ins>
      <w:ins w:id="2150" w:author="Raymond Sidharta" w:date="2023-05-02T20:04:00Z">
        <w:r>
          <w:rPr>
            <w:i/>
            <w:iCs/>
            <w:sz w:val="24"/>
          </w:rPr>
          <w:t>.</w:t>
        </w:r>
      </w:ins>
      <w:ins w:id="2151" w:author="Raymond Sidharta" w:date="2023-05-02T20:17:00Z">
        <w:r w:rsidR="00D77D78">
          <w:rPr>
            <w:i/>
            <w:iCs/>
            <w:sz w:val="24"/>
          </w:rPr>
          <w:t>bmp</w:t>
        </w:r>
      </w:ins>
      <w:ins w:id="2152" w:author="Raymond Sidharta" w:date="2023-05-02T20:04:00Z">
        <w:r w:rsidRPr="00FE3567">
          <w:rPr>
            <w:noProof/>
          </w:rPr>
          <w:t xml:space="preserve"> </w:t>
        </w:r>
      </w:ins>
    </w:p>
    <w:p w:rsidR="00F13E43" w:rsidRDefault="00F13E43" w:rsidP="00F13E43">
      <w:pPr>
        <w:pStyle w:val="ListParagraph"/>
        <w:spacing w:line="300" w:lineRule="auto"/>
        <w:ind w:left="810"/>
        <w:rPr>
          <w:ins w:id="2153" w:author="Raymond Sidharta" w:date="2023-05-02T20:07:00Z"/>
          <w:sz w:val="24"/>
        </w:rPr>
      </w:pPr>
      <w:ins w:id="2154" w:author="Raymond Sidharta" w:date="2023-05-02T20:04:00Z">
        <w:r>
          <w:rPr>
            <w:sz w:val="24"/>
          </w:rPr>
          <w:t xml:space="preserve">Decompressed file size: </w:t>
        </w:r>
      </w:ins>
      <w:ins w:id="2155" w:author="Raymond Sidharta" w:date="2023-05-02T20:07:00Z">
        <w:r w:rsidR="00BC3765">
          <w:rPr>
            <w:sz w:val="24"/>
          </w:rPr>
          <w:t>772</w:t>
        </w:r>
      </w:ins>
      <w:ins w:id="2156" w:author="Raymond Sidharta" w:date="2023-05-02T20:04:00Z">
        <w:r>
          <w:rPr>
            <w:sz w:val="24"/>
          </w:rPr>
          <w:t xml:space="preserve"> </w:t>
        </w:r>
      </w:ins>
      <w:ins w:id="2157" w:author="Raymond Sidharta" w:date="2023-05-02T20:07:00Z">
        <w:r w:rsidR="00BC3765">
          <w:rPr>
            <w:sz w:val="24"/>
          </w:rPr>
          <w:t>K</w:t>
        </w:r>
      </w:ins>
      <w:ins w:id="2158" w:author="Raymond Sidharta" w:date="2023-05-02T20:04:00Z">
        <w:r>
          <w:rPr>
            <w:sz w:val="24"/>
          </w:rPr>
          <w:t>B (</w:t>
        </w:r>
      </w:ins>
      <w:ins w:id="2159" w:author="Raymond Sidharta" w:date="2023-05-02T20:07:00Z">
        <w:r w:rsidR="00BC3765">
          <w:rPr>
            <w:sz w:val="24"/>
          </w:rPr>
          <w:t>790528</w:t>
        </w:r>
      </w:ins>
      <w:ins w:id="2160" w:author="Raymond Sidharta" w:date="2023-05-02T20:04:00Z">
        <w:r>
          <w:rPr>
            <w:sz w:val="24"/>
          </w:rPr>
          <w:t xml:space="preserve"> bytes)</w:t>
        </w:r>
      </w:ins>
    </w:p>
    <w:p w:rsidR="00606AA1" w:rsidRDefault="0093192B" w:rsidP="00F13E43">
      <w:pPr>
        <w:pStyle w:val="ListParagraph"/>
        <w:spacing w:line="300" w:lineRule="auto"/>
        <w:ind w:left="810"/>
        <w:rPr>
          <w:ins w:id="2161" w:author="Raymond Sidharta" w:date="2023-05-02T20:08:00Z"/>
          <w:sz w:val="24"/>
        </w:rPr>
      </w:pPr>
      <w:ins w:id="2162" w:author="Raymond Sidharta" w:date="2023-05-02T20:09:00Z">
        <w:r w:rsidRPr="0038125B">
          <w:rPr>
            <w:noProof/>
            <w:sz w:val="24"/>
          </w:rPr>
          <w:drawing>
            <wp:anchor distT="0" distB="0" distL="114300" distR="114300" simplePos="0" relativeHeight="251698176" behindDoc="0" locked="0" layoutInCell="1" allowOverlap="1" wp14:anchorId="6C85B9AC">
              <wp:simplePos x="0" y="0"/>
              <wp:positionH relativeFrom="margin">
                <wp:align>center</wp:align>
              </wp:positionH>
              <wp:positionV relativeFrom="paragraph">
                <wp:posOffset>454018</wp:posOffset>
              </wp:positionV>
              <wp:extent cx="4961890" cy="2151380"/>
              <wp:effectExtent l="0" t="0" r="0" b="1270"/>
              <wp:wrapSquare wrapText="bothSides"/>
              <wp:docPr id="38" name="Picture 3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961890" cy="21513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163" w:author="Raymond Sidharta" w:date="2023-05-02T20:08:00Z">
        <w:r w:rsidR="00EB1B56">
          <w:rPr>
            <w:sz w:val="24"/>
          </w:rPr>
          <w:t xml:space="preserve">Before vs After: </w:t>
        </w:r>
      </w:ins>
    </w:p>
    <w:p w:rsidR="00B0553E" w:rsidRDefault="00B0553E" w:rsidP="00F13E43">
      <w:pPr>
        <w:pStyle w:val="ListParagraph"/>
        <w:spacing w:line="300" w:lineRule="auto"/>
        <w:ind w:left="810"/>
        <w:rPr>
          <w:ins w:id="2164" w:author="Raymond Sidharta" w:date="2023-05-02T20:08:00Z"/>
          <w:sz w:val="24"/>
        </w:rPr>
      </w:pPr>
    </w:p>
    <w:p w:rsidR="00B0553E" w:rsidRDefault="0093192B" w:rsidP="00F13E43">
      <w:pPr>
        <w:pStyle w:val="ListParagraph"/>
        <w:spacing w:line="300" w:lineRule="auto"/>
        <w:ind w:left="810"/>
        <w:rPr>
          <w:ins w:id="2165" w:author="Raymond Sidharta" w:date="2023-05-02T20:04:00Z"/>
          <w:sz w:val="24"/>
        </w:rPr>
      </w:pPr>
      <w:ins w:id="2166" w:author="Raymond Sidharta" w:date="2023-05-02T20:13:00Z">
        <w:r w:rsidRPr="0093192B">
          <w:rPr>
            <w:noProof/>
            <w:sz w:val="24"/>
          </w:rPr>
          <w:lastRenderedPageBreak/>
          <w:drawing>
            <wp:anchor distT="0" distB="0" distL="114300" distR="114300" simplePos="0" relativeHeight="251699200" behindDoc="0" locked="0" layoutInCell="1" allowOverlap="1" wp14:anchorId="490B705C">
              <wp:simplePos x="0" y="0"/>
              <wp:positionH relativeFrom="margin">
                <wp:posOffset>60454</wp:posOffset>
              </wp:positionH>
              <wp:positionV relativeFrom="paragraph">
                <wp:posOffset>349865</wp:posOffset>
              </wp:positionV>
              <wp:extent cx="5274310" cy="2250440"/>
              <wp:effectExtent l="0" t="0" r="2540" b="0"/>
              <wp:wrapSquare wrapText="bothSides"/>
              <wp:docPr id="39" name="Picture 3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2504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sz w:val="24"/>
          </w:rPr>
          <w:t>More detail:</w:t>
        </w:r>
      </w:ins>
    </w:p>
    <w:p w:rsidR="00631BA1" w:rsidRDefault="00BD1358" w:rsidP="00BD1358">
      <w:pPr>
        <w:pStyle w:val="ListParagraph"/>
        <w:ind w:left="792"/>
        <w:rPr>
          <w:ins w:id="2167" w:author="Raymond Sidharta" w:date="2023-05-02T20:09:00Z"/>
          <w:noProof/>
        </w:rPr>
      </w:pPr>
      <w:ins w:id="2168" w:author="Raymond Sidharta" w:date="2023-05-02T19:51:00Z">
        <w:r w:rsidRPr="00BD1358">
          <w:rPr>
            <w:noProof/>
          </w:rPr>
          <w:t xml:space="preserve"> </w:t>
        </w:r>
      </w:ins>
    </w:p>
    <w:p w:rsidR="0038125B" w:rsidRPr="00E74975" w:rsidRDefault="0074732F">
      <w:pPr>
        <w:pStyle w:val="ListParagraph"/>
        <w:spacing w:line="300" w:lineRule="auto"/>
        <w:ind w:left="792"/>
        <w:rPr>
          <w:ins w:id="2169" w:author="Raymond Sidharta" w:date="2023-05-02T20:09:00Z"/>
          <w:noProof/>
          <w:sz w:val="24"/>
          <w:szCs w:val="32"/>
          <w:rPrChange w:id="2170" w:author="Raymond Sidharta" w:date="2023-05-02T20:40:00Z">
            <w:rPr>
              <w:ins w:id="2171" w:author="Raymond Sidharta" w:date="2023-05-02T20:09:00Z"/>
              <w:noProof/>
            </w:rPr>
          </w:rPrChange>
        </w:rPr>
        <w:pPrChange w:id="2172" w:author="Raymond Sidharta" w:date="2023-05-02T20:40:00Z">
          <w:pPr>
            <w:pStyle w:val="ListParagraph"/>
            <w:ind w:left="792"/>
          </w:pPr>
        </w:pPrChange>
      </w:pPr>
      <w:ins w:id="2173" w:author="Raymond Sidharta" w:date="2023-05-02T20:14:00Z">
        <w:r w:rsidRPr="00E74975">
          <w:rPr>
            <w:noProof/>
            <w:sz w:val="24"/>
            <w:szCs w:val="32"/>
            <w:rPrChange w:id="2174" w:author="Raymond Sidharta" w:date="2023-05-02T20:40:00Z">
              <w:rPr>
                <w:noProof/>
              </w:rPr>
            </w:rPrChange>
          </w:rPr>
          <w:t xml:space="preserve">Conclusion: </w:t>
        </w:r>
        <w:r w:rsidR="00C943CB" w:rsidRPr="00E74975">
          <w:rPr>
            <w:noProof/>
            <w:sz w:val="24"/>
            <w:szCs w:val="32"/>
            <w:rPrChange w:id="2175" w:author="Raymond Sidharta" w:date="2023-05-02T20:40:00Z">
              <w:rPr>
                <w:noProof/>
              </w:rPr>
            </w:rPrChange>
          </w:rPr>
          <w:t>The original image (left) actually already in JPEG format before, but we convert it to BMP to see its real size</w:t>
        </w:r>
        <w:r w:rsidR="009F2D28" w:rsidRPr="00E74975">
          <w:rPr>
            <w:noProof/>
            <w:sz w:val="24"/>
            <w:szCs w:val="32"/>
            <w:rPrChange w:id="2176" w:author="Raymond Sidharta" w:date="2023-05-02T20:40:00Z">
              <w:rPr>
                <w:noProof/>
              </w:rPr>
            </w:rPrChange>
          </w:rPr>
          <w:t xml:space="preserve"> (1 pixel = 3 bytes)</w:t>
        </w:r>
      </w:ins>
      <w:ins w:id="2177" w:author="Raymond Sidharta" w:date="2023-05-02T20:15:00Z">
        <w:r w:rsidR="007B22D7" w:rsidRPr="00E74975">
          <w:rPr>
            <w:noProof/>
            <w:sz w:val="24"/>
            <w:szCs w:val="32"/>
            <w:rPrChange w:id="2178" w:author="Raymond Sidharta" w:date="2023-05-02T20:40:00Z">
              <w:rPr>
                <w:noProof/>
              </w:rPr>
            </w:rPrChange>
          </w:rPr>
          <w:t xml:space="preserve"> and also to compare with our algorithm. </w:t>
        </w:r>
        <w:r w:rsidR="00000ECA" w:rsidRPr="00E74975">
          <w:rPr>
            <w:noProof/>
            <w:sz w:val="24"/>
            <w:szCs w:val="32"/>
            <w:rPrChange w:id="2179" w:author="Raymond Sidharta" w:date="2023-05-02T20:40:00Z">
              <w:rPr>
                <w:noProof/>
              </w:rPr>
            </w:rPrChange>
          </w:rPr>
          <w:t>We can notice th</w:t>
        </w:r>
      </w:ins>
      <w:ins w:id="2180" w:author="Raymond Sidharta" w:date="2023-05-02T20:16:00Z">
        <w:r w:rsidR="00000ECA" w:rsidRPr="00E74975">
          <w:rPr>
            <w:noProof/>
            <w:sz w:val="24"/>
            <w:szCs w:val="32"/>
            <w:rPrChange w:id="2181" w:author="Raymond Sidharta" w:date="2023-05-02T20:40:00Z">
              <w:rPr>
                <w:noProof/>
              </w:rPr>
            </w:rPrChange>
          </w:rPr>
          <w:t xml:space="preserve">at the image is </w:t>
        </w:r>
        <w:r w:rsidR="00DF6D4C" w:rsidRPr="00E74975">
          <w:rPr>
            <w:noProof/>
            <w:sz w:val="24"/>
            <w:szCs w:val="32"/>
            <w:rPrChange w:id="2182" w:author="Raymond Sidharta" w:date="2023-05-02T20:40:00Z">
              <w:rPr>
                <w:noProof/>
              </w:rPr>
            </w:rPrChange>
          </w:rPr>
          <w:t>‘blockish’</w:t>
        </w:r>
        <w:r w:rsidR="008D14D5" w:rsidRPr="00E74975">
          <w:rPr>
            <w:noProof/>
            <w:sz w:val="24"/>
            <w:szCs w:val="32"/>
            <w:rPrChange w:id="2183" w:author="Raymond Sidharta" w:date="2023-05-02T20:40:00Z">
              <w:rPr>
                <w:noProof/>
              </w:rPr>
            </w:rPrChange>
          </w:rPr>
          <w:t xml:space="preserve"> because JPEG split the image into 8 x 8 blocks.</w:t>
        </w:r>
        <w:r w:rsidR="00D5418F" w:rsidRPr="00E74975">
          <w:rPr>
            <w:noProof/>
            <w:sz w:val="24"/>
            <w:szCs w:val="32"/>
            <w:rPrChange w:id="2184" w:author="Raymond Sidharta" w:date="2023-05-02T20:40:00Z">
              <w:rPr>
                <w:noProof/>
              </w:rPr>
            </w:rPrChange>
          </w:rPr>
          <w:t xml:space="preserve"> Both</w:t>
        </w:r>
        <w:r w:rsidR="00DB6BDF" w:rsidRPr="00E74975">
          <w:rPr>
            <w:noProof/>
            <w:sz w:val="24"/>
            <w:szCs w:val="32"/>
            <w:rPrChange w:id="2185" w:author="Raymond Sidharta" w:date="2023-05-02T20:40:00Z">
              <w:rPr>
                <w:noProof/>
              </w:rPr>
            </w:rPrChange>
          </w:rPr>
          <w:t xml:space="preserve"> picture </w:t>
        </w:r>
      </w:ins>
      <w:ins w:id="2186" w:author="Raymond Sidharta" w:date="2023-05-02T20:17:00Z">
        <w:r w:rsidR="00DB6BDF" w:rsidRPr="00E74975">
          <w:rPr>
            <w:noProof/>
            <w:sz w:val="24"/>
            <w:szCs w:val="32"/>
            <w:rPrChange w:id="2187" w:author="Raymond Sidharta" w:date="2023-05-02T20:40:00Z">
              <w:rPr>
                <w:noProof/>
              </w:rPr>
            </w:rPrChange>
          </w:rPr>
          <w:t>also seems very similar</w:t>
        </w:r>
        <w:r w:rsidR="00AB35AA" w:rsidRPr="00E74975">
          <w:rPr>
            <w:noProof/>
            <w:sz w:val="24"/>
            <w:szCs w:val="32"/>
            <w:rPrChange w:id="2188" w:author="Raymond Sidharta" w:date="2023-05-02T20:40:00Z">
              <w:rPr>
                <w:noProof/>
              </w:rPr>
            </w:rPrChange>
          </w:rPr>
          <w:t>, therefore we conclude that our compression algorithm works well.</w:t>
        </w:r>
      </w:ins>
      <w:ins w:id="2189" w:author="Raymond Sidharta" w:date="2023-05-02T20:25:00Z">
        <w:r w:rsidR="00AD183C" w:rsidRPr="00E74975">
          <w:rPr>
            <w:noProof/>
            <w:sz w:val="24"/>
            <w:szCs w:val="32"/>
            <w:rPrChange w:id="2190" w:author="Raymond Sidharta" w:date="2023-05-02T20:40:00Z">
              <w:rPr>
                <w:noProof/>
              </w:rPr>
            </w:rPrChange>
          </w:rPr>
          <w:t xml:space="preserve"> That’s also why </w:t>
        </w:r>
        <w:r w:rsidR="006A283D" w:rsidRPr="00E74975">
          <w:rPr>
            <w:noProof/>
            <w:sz w:val="24"/>
            <w:szCs w:val="32"/>
            <w:rPrChange w:id="2191" w:author="Raymond Sidharta" w:date="2023-05-02T20:40:00Z">
              <w:rPr>
                <w:noProof/>
              </w:rPr>
            </w:rPrChange>
          </w:rPr>
          <w:t xml:space="preserve">the compression ratio </w:t>
        </w:r>
      </w:ins>
      <w:ins w:id="2192" w:author="Raymond Sidharta" w:date="2023-05-02T20:26:00Z">
        <w:r w:rsidR="006A283D" w:rsidRPr="00E74975">
          <w:rPr>
            <w:noProof/>
            <w:sz w:val="24"/>
            <w:szCs w:val="32"/>
            <w:rPrChange w:id="2193" w:author="Raymond Sidharta" w:date="2023-05-02T20:40:00Z">
              <w:rPr>
                <w:noProof/>
              </w:rPr>
            </w:rPrChange>
          </w:rPr>
          <w:t>gives a huge number</w:t>
        </w:r>
        <w:r w:rsidR="00B04853" w:rsidRPr="00E74975">
          <w:rPr>
            <w:noProof/>
            <w:sz w:val="24"/>
            <w:szCs w:val="32"/>
            <w:rPrChange w:id="2194" w:author="Raymond Sidharta" w:date="2023-05-02T20:40:00Z">
              <w:rPr>
                <w:noProof/>
              </w:rPr>
            </w:rPrChange>
          </w:rPr>
          <w:t>, because we literally have compressed JPEG image.</w:t>
        </w:r>
      </w:ins>
    </w:p>
    <w:p w:rsidR="0038125B" w:rsidRDefault="0038125B" w:rsidP="00BD1358">
      <w:pPr>
        <w:pStyle w:val="ListParagraph"/>
        <w:ind w:left="792"/>
        <w:rPr>
          <w:ins w:id="2195" w:author="Raymond Sidharta" w:date="2023-05-02T20:09:00Z"/>
          <w:noProof/>
        </w:rPr>
      </w:pPr>
    </w:p>
    <w:p w:rsidR="008D29FB" w:rsidRDefault="00567D8A" w:rsidP="008D29FB">
      <w:pPr>
        <w:pStyle w:val="ListParagraph"/>
        <w:ind w:left="792"/>
        <w:rPr>
          <w:ins w:id="2196" w:author="Raymond Sidharta" w:date="2023-05-02T20:17:00Z"/>
          <w:b/>
          <w:bCs/>
          <w:sz w:val="24"/>
          <w:szCs w:val="32"/>
        </w:rPr>
      </w:pPr>
      <w:ins w:id="2197" w:author="Raymond Sidharta" w:date="2023-05-02T20:20:00Z">
        <w:r w:rsidRPr="00567D8A">
          <w:rPr>
            <w:noProof/>
          </w:rPr>
          <w:drawing>
            <wp:anchor distT="0" distB="0" distL="114300" distR="114300" simplePos="0" relativeHeight="251700224" behindDoc="0" locked="0" layoutInCell="1" allowOverlap="1" wp14:anchorId="29B606BD">
              <wp:simplePos x="0" y="0"/>
              <wp:positionH relativeFrom="column">
                <wp:posOffset>4525839</wp:posOffset>
              </wp:positionH>
              <wp:positionV relativeFrom="paragraph">
                <wp:posOffset>96143</wp:posOffset>
              </wp:positionV>
              <wp:extent cx="1141730" cy="694055"/>
              <wp:effectExtent l="0" t="0" r="1270" b="0"/>
              <wp:wrapSquare wrapText="bothSides"/>
              <wp:docPr id="43" name="Picture 4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41730" cy="6940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198" w:author="Raymond Sidharta" w:date="2023-05-02T20:17:00Z">
        <w:r w:rsidR="008D29FB" w:rsidRPr="00B40C87">
          <w:rPr>
            <w:b/>
            <w:bCs/>
            <w:sz w:val="24"/>
            <w:szCs w:val="32"/>
          </w:rPr>
          <w:t xml:space="preserve">Case </w:t>
        </w:r>
      </w:ins>
      <w:ins w:id="2199" w:author="Raymond Sidharta" w:date="2023-05-02T20:19:00Z">
        <w:r>
          <w:rPr>
            <w:b/>
            <w:bCs/>
            <w:sz w:val="24"/>
            <w:szCs w:val="32"/>
          </w:rPr>
          <w:t>2</w:t>
        </w:r>
      </w:ins>
    </w:p>
    <w:p w:rsidR="008D29FB" w:rsidRDefault="008D29FB" w:rsidP="008D29FB">
      <w:pPr>
        <w:pStyle w:val="ListParagraph"/>
        <w:spacing w:line="300" w:lineRule="auto"/>
        <w:ind w:left="734" w:firstLine="58"/>
        <w:rPr>
          <w:ins w:id="2200" w:author="Raymond Sidharta" w:date="2023-05-02T20:17:00Z"/>
          <w:sz w:val="24"/>
        </w:rPr>
      </w:pPr>
      <w:ins w:id="2201" w:author="Raymond Sidharta" w:date="2023-05-02T20:17:00Z">
        <w:r>
          <w:rPr>
            <w:sz w:val="24"/>
          </w:rPr>
          <w:t xml:space="preserve">Original filename: </w:t>
        </w:r>
      </w:ins>
      <w:ins w:id="2202" w:author="Raymond Sidharta" w:date="2023-05-02T20:18:00Z">
        <w:r w:rsidR="00D738B1">
          <w:rPr>
            <w:i/>
            <w:iCs/>
            <w:sz w:val="24"/>
          </w:rPr>
          <w:t>Image1</w:t>
        </w:r>
      </w:ins>
      <w:ins w:id="2203" w:author="Raymond Sidharta" w:date="2023-05-02T20:17:00Z">
        <w:r w:rsidRPr="00B40C87">
          <w:rPr>
            <w:i/>
            <w:iCs/>
            <w:sz w:val="24"/>
          </w:rPr>
          <w:t>.</w:t>
        </w:r>
        <w:r>
          <w:rPr>
            <w:i/>
            <w:iCs/>
            <w:sz w:val="24"/>
          </w:rPr>
          <w:t>bmp</w:t>
        </w:r>
      </w:ins>
      <w:ins w:id="2204" w:author="Raymond Sidharta" w:date="2023-05-02T20:20:00Z">
        <w:r w:rsidR="00567D8A" w:rsidRPr="00567D8A">
          <w:rPr>
            <w:noProof/>
          </w:rPr>
          <w:t xml:space="preserve"> </w:t>
        </w:r>
      </w:ins>
    </w:p>
    <w:p w:rsidR="008D29FB" w:rsidRDefault="008D29FB" w:rsidP="008D29FB">
      <w:pPr>
        <w:pStyle w:val="ListParagraph"/>
        <w:ind w:left="792"/>
        <w:rPr>
          <w:ins w:id="2205" w:author="Raymond Sidharta" w:date="2023-05-02T20:17:00Z"/>
          <w:sz w:val="24"/>
        </w:rPr>
      </w:pPr>
      <w:ins w:id="2206" w:author="Raymond Sidharta" w:date="2023-05-02T20:17:00Z">
        <w:r>
          <w:rPr>
            <w:sz w:val="24"/>
          </w:rPr>
          <w:t xml:space="preserve">Original file size: </w:t>
        </w:r>
      </w:ins>
      <w:ins w:id="2207" w:author="Raymond Sidharta" w:date="2023-05-02T20:22:00Z">
        <w:r w:rsidR="005A6E24">
          <w:rPr>
            <w:sz w:val="24"/>
          </w:rPr>
          <w:t>512</w:t>
        </w:r>
      </w:ins>
      <w:ins w:id="2208" w:author="Raymond Sidharta" w:date="2023-05-02T20:17:00Z">
        <w:r>
          <w:rPr>
            <w:sz w:val="24"/>
          </w:rPr>
          <w:t xml:space="preserve"> KB (</w:t>
        </w:r>
      </w:ins>
      <w:ins w:id="2209" w:author="Raymond Sidharta" w:date="2023-05-02T20:22:00Z">
        <w:r w:rsidR="00F93E3B">
          <w:rPr>
            <w:sz w:val="24"/>
          </w:rPr>
          <w:t>524288</w:t>
        </w:r>
      </w:ins>
      <w:ins w:id="2210" w:author="Raymond Sidharta" w:date="2023-05-02T20:17:00Z">
        <w:r>
          <w:rPr>
            <w:sz w:val="24"/>
          </w:rPr>
          <w:t xml:space="preserve"> bytes)</w:t>
        </w:r>
      </w:ins>
    </w:p>
    <w:p w:rsidR="008D29FB" w:rsidRDefault="008D29FB" w:rsidP="008D29FB">
      <w:pPr>
        <w:pStyle w:val="ListParagraph"/>
        <w:ind w:left="792"/>
        <w:rPr>
          <w:ins w:id="2211" w:author="Raymond Sidharta" w:date="2023-05-02T20:17:00Z"/>
          <w:sz w:val="24"/>
        </w:rPr>
      </w:pPr>
    </w:p>
    <w:p w:rsidR="008D29FB" w:rsidRDefault="006161EC" w:rsidP="008D29FB">
      <w:pPr>
        <w:pStyle w:val="ListParagraph"/>
        <w:spacing w:line="300" w:lineRule="auto"/>
        <w:ind w:left="810"/>
        <w:rPr>
          <w:ins w:id="2212" w:author="Raymond Sidharta" w:date="2023-05-02T20:17:00Z"/>
          <w:sz w:val="24"/>
        </w:rPr>
      </w:pPr>
      <w:ins w:id="2213" w:author="Raymond Sidharta" w:date="2023-05-02T20:21:00Z">
        <w:r w:rsidRPr="006161EC">
          <w:rPr>
            <w:noProof/>
            <w:sz w:val="24"/>
          </w:rPr>
          <w:drawing>
            <wp:anchor distT="0" distB="0" distL="114300" distR="114300" simplePos="0" relativeHeight="251701248" behindDoc="0" locked="0" layoutInCell="1" allowOverlap="1" wp14:anchorId="1F429040">
              <wp:simplePos x="0" y="0"/>
              <wp:positionH relativeFrom="column">
                <wp:posOffset>4538345</wp:posOffset>
              </wp:positionH>
              <wp:positionV relativeFrom="paragraph">
                <wp:posOffset>80010</wp:posOffset>
              </wp:positionV>
              <wp:extent cx="1104900" cy="672465"/>
              <wp:effectExtent l="0" t="0" r="0" b="0"/>
              <wp:wrapSquare wrapText="bothSides"/>
              <wp:docPr id="44" name="Picture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04900" cy="67246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214" w:author="Raymond Sidharta" w:date="2023-05-02T20:17:00Z">
        <w:r w:rsidR="008D29FB">
          <w:rPr>
            <w:sz w:val="24"/>
          </w:rPr>
          <w:t xml:space="preserve">Compressed filename: </w:t>
        </w:r>
      </w:ins>
      <w:ins w:id="2215" w:author="Raymond Sidharta" w:date="2023-05-02T20:18:00Z">
        <w:r w:rsidR="00906BAE">
          <w:rPr>
            <w:i/>
            <w:iCs/>
            <w:sz w:val="24"/>
          </w:rPr>
          <w:t>Image1</w:t>
        </w:r>
      </w:ins>
      <w:ins w:id="2216" w:author="Raymond Sidharta" w:date="2023-05-02T20:17:00Z">
        <w:r w:rsidR="008D29FB">
          <w:rPr>
            <w:i/>
            <w:iCs/>
            <w:sz w:val="24"/>
          </w:rPr>
          <w:t>_compressed.txt</w:t>
        </w:r>
      </w:ins>
    </w:p>
    <w:p w:rsidR="008D29FB" w:rsidRPr="00B40C87" w:rsidRDefault="008D29FB" w:rsidP="008D29FB">
      <w:pPr>
        <w:spacing w:line="300" w:lineRule="auto"/>
        <w:ind w:left="810"/>
        <w:rPr>
          <w:ins w:id="2217" w:author="Raymond Sidharta" w:date="2023-05-02T20:17:00Z"/>
          <w:sz w:val="24"/>
        </w:rPr>
      </w:pPr>
      <w:ins w:id="2218" w:author="Raymond Sidharta" w:date="2023-05-02T20:17:00Z">
        <w:r w:rsidRPr="00B40C87">
          <w:rPr>
            <w:sz w:val="24"/>
          </w:rPr>
          <w:t xml:space="preserve">Compressed file size: </w:t>
        </w:r>
      </w:ins>
      <w:ins w:id="2219" w:author="Raymond Sidharta" w:date="2023-05-02T20:22:00Z">
        <w:r w:rsidR="00F93E3B">
          <w:rPr>
            <w:sz w:val="24"/>
          </w:rPr>
          <w:t>876</w:t>
        </w:r>
      </w:ins>
      <w:ins w:id="2220" w:author="Raymond Sidharta" w:date="2023-05-02T20:17:00Z">
        <w:r>
          <w:rPr>
            <w:sz w:val="24"/>
          </w:rPr>
          <w:t xml:space="preserve"> K</w:t>
        </w:r>
        <w:r w:rsidRPr="00B40C87">
          <w:rPr>
            <w:sz w:val="24"/>
          </w:rPr>
          <w:t>B / 8</w:t>
        </w:r>
      </w:ins>
      <w:ins w:id="2221" w:author="Raymond Sidharta" w:date="2023-05-02T20:46:00Z">
        <w:r w:rsidR="00391C02">
          <w:rPr>
            <w:sz w:val="24"/>
          </w:rPr>
          <w:t>*</w:t>
        </w:r>
      </w:ins>
      <w:ins w:id="2222" w:author="Raymond Sidharta" w:date="2023-05-02T20:17:00Z">
        <w:r w:rsidRPr="00B40C87">
          <w:rPr>
            <w:sz w:val="24"/>
          </w:rPr>
          <w:t xml:space="preserve"> = </w:t>
        </w:r>
      </w:ins>
      <w:ins w:id="2223" w:author="Raymond Sidharta" w:date="2023-05-02T20:23:00Z">
        <w:r w:rsidR="00F93E3B">
          <w:rPr>
            <w:sz w:val="24"/>
          </w:rPr>
          <w:t>112.1</w:t>
        </w:r>
        <w:r w:rsidR="00BA79D2">
          <w:rPr>
            <w:sz w:val="24"/>
          </w:rPr>
          <w:t>3</w:t>
        </w:r>
      </w:ins>
      <w:ins w:id="2224" w:author="Raymond Sidharta" w:date="2023-05-02T20:17:00Z">
        <w:r w:rsidRPr="00B40C87">
          <w:rPr>
            <w:sz w:val="24"/>
          </w:rPr>
          <w:t xml:space="preserve"> Kb</w:t>
        </w:r>
        <w:r w:rsidRPr="00B40C87">
          <w:rPr>
            <w:b/>
            <w:bCs/>
            <w:sz w:val="24"/>
          </w:rPr>
          <w:t xml:space="preserve"> </w:t>
        </w:r>
        <w:r w:rsidRPr="00B40C87">
          <w:rPr>
            <w:sz w:val="24"/>
          </w:rPr>
          <w:t xml:space="preserve">= </w:t>
        </w:r>
      </w:ins>
      <w:ins w:id="2225" w:author="Raymond Sidharta" w:date="2023-05-02T20:23:00Z">
        <w:r w:rsidR="00F93E3B">
          <w:rPr>
            <w:b/>
            <w:bCs/>
            <w:sz w:val="24"/>
          </w:rPr>
          <w:t>14.02</w:t>
        </w:r>
      </w:ins>
      <w:ins w:id="2226" w:author="Raymond Sidharta" w:date="2023-05-02T20:17:00Z">
        <w:r w:rsidRPr="00B40C87">
          <w:rPr>
            <w:b/>
            <w:bCs/>
            <w:sz w:val="24"/>
          </w:rPr>
          <w:t xml:space="preserve"> </w:t>
        </w:r>
        <w:r>
          <w:rPr>
            <w:b/>
            <w:bCs/>
            <w:sz w:val="24"/>
          </w:rPr>
          <w:t>K</w:t>
        </w:r>
        <w:r w:rsidRPr="00B40C87">
          <w:rPr>
            <w:b/>
            <w:bCs/>
            <w:sz w:val="24"/>
          </w:rPr>
          <w:t>B</w:t>
        </w:r>
      </w:ins>
      <w:ins w:id="2227" w:author="Raymond Sidharta" w:date="2023-05-02T20:21:00Z">
        <w:r w:rsidR="006161EC" w:rsidRPr="006161EC">
          <w:rPr>
            <w:noProof/>
          </w:rPr>
          <w:t xml:space="preserve"> </w:t>
        </w:r>
      </w:ins>
    </w:p>
    <w:p w:rsidR="008D29FB" w:rsidRDefault="008D29FB" w:rsidP="008D29FB">
      <w:pPr>
        <w:ind w:left="810"/>
        <w:rPr>
          <w:ins w:id="2228" w:author="Raymond Sidharta" w:date="2023-05-02T20:17:00Z"/>
        </w:rPr>
      </w:pPr>
      <w:ins w:id="2229" w:author="Raymond Sidharta" w:date="2023-05-02T20:17:00Z">
        <w:r>
          <w:rPr>
            <w:sz w:val="24"/>
          </w:rPr>
          <w:t xml:space="preserve">Compression ratio: </w:t>
        </w:r>
      </w:ins>
      <w:ins w:id="2230" w:author="Raymond Sidharta" w:date="2023-05-02T20:25:00Z">
        <w:r w:rsidR="00C421D8">
          <w:rPr>
            <w:sz w:val="24"/>
          </w:rPr>
          <w:t>512</w:t>
        </w:r>
      </w:ins>
      <w:ins w:id="2231" w:author="Raymond Sidharta" w:date="2023-05-02T20:17:00Z">
        <w:r>
          <w:rPr>
            <w:sz w:val="24"/>
          </w:rPr>
          <w:t>/</w:t>
        </w:r>
      </w:ins>
      <w:ins w:id="2232" w:author="Raymond Sidharta" w:date="2023-05-02T20:25:00Z">
        <w:r w:rsidR="00C421D8">
          <w:rPr>
            <w:sz w:val="24"/>
          </w:rPr>
          <w:t>14.02</w:t>
        </w:r>
      </w:ins>
      <w:ins w:id="2233" w:author="Raymond Sidharta" w:date="2023-05-02T20:17:00Z">
        <w:r>
          <w:rPr>
            <w:sz w:val="24"/>
          </w:rPr>
          <w:t xml:space="preserve"> = </w:t>
        </w:r>
      </w:ins>
      <w:ins w:id="2234" w:author="Raymond Sidharta" w:date="2023-05-02T20:26:00Z">
        <w:r w:rsidR="00652AB5" w:rsidRPr="00652AB5">
          <w:rPr>
            <w:b/>
            <w:bCs/>
            <w:color w:val="FF0000"/>
            <w:sz w:val="24"/>
            <w:highlight w:val="yellow"/>
            <w:rPrChange w:id="2235" w:author="Raymond Sidharta" w:date="2023-05-02T20:27:00Z">
              <w:rPr>
                <w:b/>
                <w:bCs/>
                <w:color w:val="FF0000"/>
                <w:sz w:val="24"/>
              </w:rPr>
            </w:rPrChange>
          </w:rPr>
          <w:t>36.52</w:t>
        </w:r>
      </w:ins>
      <w:ins w:id="2236" w:author="Raymond Sidharta" w:date="2023-05-02T20:17:00Z">
        <w:r w:rsidRPr="00F80F35">
          <w:rPr>
            <w:noProof/>
          </w:rPr>
          <w:t xml:space="preserve"> </w:t>
        </w:r>
      </w:ins>
    </w:p>
    <w:p w:rsidR="008D29FB" w:rsidRDefault="008D29FB" w:rsidP="008D29FB">
      <w:pPr>
        <w:pStyle w:val="ListParagraph"/>
        <w:ind w:left="792"/>
        <w:rPr>
          <w:ins w:id="2237" w:author="Raymond Sidharta" w:date="2023-05-02T20:17:00Z"/>
          <w:noProof/>
        </w:rPr>
      </w:pPr>
    </w:p>
    <w:p w:rsidR="008D29FB" w:rsidRDefault="006161EC" w:rsidP="008D29FB">
      <w:pPr>
        <w:pStyle w:val="ListParagraph"/>
        <w:spacing w:line="300" w:lineRule="auto"/>
        <w:ind w:left="752" w:firstLine="58"/>
        <w:rPr>
          <w:ins w:id="2238" w:author="Raymond Sidharta" w:date="2023-05-02T20:17:00Z"/>
          <w:i/>
          <w:iCs/>
          <w:sz w:val="24"/>
        </w:rPr>
      </w:pPr>
      <w:ins w:id="2239" w:author="Raymond Sidharta" w:date="2023-05-02T20:21:00Z">
        <w:r w:rsidRPr="006161EC">
          <w:rPr>
            <w:noProof/>
          </w:rPr>
          <w:drawing>
            <wp:anchor distT="0" distB="0" distL="114300" distR="114300" simplePos="0" relativeHeight="251702272" behindDoc="0" locked="0" layoutInCell="1" allowOverlap="1" wp14:anchorId="5277CBDB">
              <wp:simplePos x="0" y="0"/>
              <wp:positionH relativeFrom="column">
                <wp:posOffset>4597400</wp:posOffset>
              </wp:positionH>
              <wp:positionV relativeFrom="paragraph">
                <wp:posOffset>38100</wp:posOffset>
              </wp:positionV>
              <wp:extent cx="1028700" cy="630555"/>
              <wp:effectExtent l="0" t="0" r="0" b="0"/>
              <wp:wrapSquare wrapText="bothSides"/>
              <wp:docPr id="45" name="Picture 4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028700" cy="6305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240" w:author="Raymond Sidharta" w:date="2023-05-02T20:17:00Z">
        <w:r w:rsidR="008D29FB">
          <w:rPr>
            <w:sz w:val="24"/>
          </w:rPr>
          <w:t xml:space="preserve">Decompressed filename: </w:t>
        </w:r>
      </w:ins>
      <w:ins w:id="2241" w:author="Raymond Sidharta" w:date="2023-05-02T20:18:00Z">
        <w:r w:rsidR="00906BAE">
          <w:rPr>
            <w:i/>
            <w:iCs/>
            <w:sz w:val="24"/>
          </w:rPr>
          <w:t>Image1</w:t>
        </w:r>
      </w:ins>
      <w:ins w:id="2242" w:author="Raymond Sidharta" w:date="2023-05-02T20:17:00Z">
        <w:r w:rsidR="008D29FB">
          <w:rPr>
            <w:i/>
            <w:iCs/>
            <w:sz w:val="24"/>
          </w:rPr>
          <w:t>_decompressed.bmp</w:t>
        </w:r>
        <w:r w:rsidR="008D29FB" w:rsidRPr="00FE3567">
          <w:rPr>
            <w:noProof/>
          </w:rPr>
          <w:t xml:space="preserve"> </w:t>
        </w:r>
      </w:ins>
    </w:p>
    <w:p w:rsidR="0038125B" w:rsidRDefault="008D29FB" w:rsidP="0057319A">
      <w:pPr>
        <w:pStyle w:val="ListParagraph"/>
        <w:ind w:left="792"/>
        <w:rPr>
          <w:ins w:id="2243" w:author="Raymond Sidharta" w:date="2023-05-02T20:28:00Z"/>
          <w:sz w:val="24"/>
        </w:rPr>
      </w:pPr>
      <w:ins w:id="2244" w:author="Raymond Sidharta" w:date="2023-05-02T20:17:00Z">
        <w:r>
          <w:rPr>
            <w:sz w:val="24"/>
          </w:rPr>
          <w:t xml:space="preserve">Decompressed file size: </w:t>
        </w:r>
      </w:ins>
      <w:ins w:id="2245" w:author="Raymond Sidharta" w:date="2023-05-02T20:28:00Z">
        <w:r w:rsidR="00574141">
          <w:rPr>
            <w:sz w:val="24"/>
          </w:rPr>
          <w:t>532</w:t>
        </w:r>
      </w:ins>
      <w:ins w:id="2246" w:author="Raymond Sidharta" w:date="2023-05-02T20:17:00Z">
        <w:r>
          <w:rPr>
            <w:sz w:val="24"/>
          </w:rPr>
          <w:t xml:space="preserve"> KB (</w:t>
        </w:r>
      </w:ins>
      <w:ins w:id="2247" w:author="Raymond Sidharta" w:date="2023-05-02T20:28:00Z">
        <w:r w:rsidR="00574141">
          <w:rPr>
            <w:sz w:val="24"/>
          </w:rPr>
          <w:t>5447</w:t>
        </w:r>
        <w:r w:rsidR="00696D77">
          <w:rPr>
            <w:sz w:val="24"/>
          </w:rPr>
          <w:t>6</w:t>
        </w:r>
        <w:r w:rsidR="00574141">
          <w:rPr>
            <w:sz w:val="24"/>
          </w:rPr>
          <w:t>8</w:t>
        </w:r>
      </w:ins>
      <w:ins w:id="2248" w:author="Raymond Sidharta" w:date="2023-05-02T20:17:00Z">
        <w:r>
          <w:rPr>
            <w:sz w:val="24"/>
          </w:rPr>
          <w:t xml:space="preserve"> bytes)</w:t>
        </w:r>
      </w:ins>
    </w:p>
    <w:p w:rsidR="0057319A" w:rsidRDefault="00433E7C" w:rsidP="00433E7C">
      <w:pPr>
        <w:pStyle w:val="ListParagraph"/>
        <w:ind w:left="792"/>
        <w:rPr>
          <w:ins w:id="2249" w:author="Raymond Sidharta" w:date="2023-05-02T21:19:00Z"/>
          <w:sz w:val="24"/>
        </w:rPr>
      </w:pPr>
      <w:ins w:id="2250" w:author="Raymond Sidharta" w:date="2023-05-02T20:29:00Z">
        <w:r>
          <w:rPr>
            <w:sz w:val="24"/>
          </w:rPr>
          <w:t>Before vs After:</w:t>
        </w:r>
      </w:ins>
    </w:p>
    <w:p w:rsidR="00405A01" w:rsidRDefault="00405A01" w:rsidP="00433E7C">
      <w:pPr>
        <w:pStyle w:val="ListParagraph"/>
        <w:ind w:left="792"/>
        <w:rPr>
          <w:ins w:id="2251" w:author="Raymond Sidharta" w:date="2023-05-02T20:09:00Z"/>
          <w:noProof/>
        </w:rPr>
      </w:pPr>
    </w:p>
    <w:p w:rsidR="0038125B" w:rsidRPr="00CE481E" w:rsidRDefault="00405A01">
      <w:pPr>
        <w:pStyle w:val="ListParagraph"/>
        <w:spacing w:line="300" w:lineRule="auto"/>
        <w:ind w:left="792"/>
        <w:rPr>
          <w:ins w:id="2252" w:author="Raymond Sidharta" w:date="2023-05-02T20:09:00Z"/>
          <w:rPrChange w:id="2253" w:author="Raymond Sidharta" w:date="2023-05-02T20:35:00Z">
            <w:rPr>
              <w:ins w:id="2254" w:author="Raymond Sidharta" w:date="2023-05-02T20:09:00Z"/>
              <w:noProof/>
            </w:rPr>
          </w:rPrChange>
        </w:rPr>
        <w:pPrChange w:id="2255" w:author="Raymond Sidharta" w:date="2023-05-02T20:40:00Z">
          <w:pPr>
            <w:pStyle w:val="ListParagraph"/>
            <w:ind w:left="792"/>
          </w:pPr>
        </w:pPrChange>
      </w:pPr>
      <w:ins w:id="2256" w:author="Raymond Sidharta" w:date="2023-05-02T20:33:00Z">
        <w:r>
          <w:rPr>
            <w:noProof/>
          </w:rPr>
          <w:lastRenderedPageBreak/>
          <mc:AlternateContent>
            <mc:Choice Requires="wps">
              <w:drawing>
                <wp:anchor distT="0" distB="0" distL="114300" distR="114300" simplePos="0" relativeHeight="251707392" behindDoc="0" locked="0" layoutInCell="1" allowOverlap="1" wp14:anchorId="5C272823" wp14:editId="653BB8E7">
                  <wp:simplePos x="0" y="0"/>
                  <wp:positionH relativeFrom="column">
                    <wp:posOffset>3166110</wp:posOffset>
                  </wp:positionH>
                  <wp:positionV relativeFrom="paragraph">
                    <wp:posOffset>2920365</wp:posOffset>
                  </wp:positionV>
                  <wp:extent cx="600710" cy="668655"/>
                  <wp:effectExtent l="0" t="0" r="27940" b="17145"/>
                  <wp:wrapNone/>
                  <wp:docPr id="49" name="Rectangle 4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00710" cy="66865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79B378FD" id="Rectangle 49" o:spid="_x0000_s1026" style="position:absolute;margin-left:249.3pt;margin-top:229.95pt;width:47.3pt;height:52.6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" filled="f" strokecolor="red" strokeweight="1pt"/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705344" behindDoc="0" locked="0" layoutInCell="1" allowOverlap="1">
                  <wp:simplePos x="0" y="0"/>
                  <wp:positionH relativeFrom="column">
                    <wp:posOffset>508000</wp:posOffset>
                  </wp:positionH>
                  <wp:positionV relativeFrom="paragraph">
                    <wp:posOffset>2874010</wp:posOffset>
                  </wp:positionV>
                  <wp:extent cx="600710" cy="668867"/>
                  <wp:effectExtent l="0" t="0" r="27940" b="17145"/>
                  <wp:wrapNone/>
                  <wp:docPr id="48" name="Rectangle 4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600710" cy="668867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615E8D01" id="Rectangle 48" o:spid="_x0000_s1026" style="position:absolute;margin-left:40pt;margin-top:226.3pt;width:47.3pt;height:52.6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" filled="f" strokecolor="red" strokeweight="1pt"/>
              </w:pict>
            </mc:Fallback>
          </mc:AlternateContent>
        </w:r>
      </w:ins>
      <w:ins w:id="2257" w:author="Raymond Sidharta" w:date="2023-05-02T20:32:00Z">
        <w:r w:rsidRPr="006B0436">
          <w:rPr>
            <w:noProof/>
          </w:rPr>
          <w:drawing>
            <wp:anchor distT="0" distB="0" distL="114300" distR="114300" simplePos="0" relativeHeight="251704320" behindDoc="0" locked="0" layoutInCell="1" allowOverlap="1" wp14:anchorId="779E3CB9">
              <wp:simplePos x="0" y="0"/>
              <wp:positionH relativeFrom="margin">
                <wp:posOffset>25400</wp:posOffset>
              </wp:positionH>
              <wp:positionV relativeFrom="paragraph">
                <wp:posOffset>2273300</wp:posOffset>
              </wp:positionV>
              <wp:extent cx="5274310" cy="2258060"/>
              <wp:effectExtent l="0" t="0" r="2540" b="8890"/>
              <wp:wrapSquare wrapText="bothSides"/>
              <wp:docPr id="47" name="Picture 4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2580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258" w:author="Raymond Sidharta" w:date="2023-05-02T20:30:00Z">
        <w:r w:rsidRPr="008042D6">
          <w:rPr>
            <w:noProof/>
          </w:rPr>
          <w:drawing>
            <wp:anchor distT="0" distB="0" distL="114300" distR="114300" simplePos="0" relativeHeight="251703296" behindDoc="0" locked="0" layoutInCell="1" allowOverlap="1" wp14:anchorId="0D99B9F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5246370" cy="2155825"/>
              <wp:effectExtent l="0" t="0" r="0" b="0"/>
              <wp:wrapSquare wrapText="bothSides"/>
              <wp:docPr id="46" name="Picture 4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46370" cy="21558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259" w:author="Raymond Sidharta" w:date="2023-05-02T20:34:00Z">
        <w:r w:rsidR="00212AC9">
          <w:rPr>
            <w:noProof/>
            <w:sz w:val="24"/>
            <w:szCs w:val="32"/>
          </w:rPr>
          <w:t xml:space="preserve">Conclusion: </w:t>
        </w:r>
      </w:ins>
      <w:ins w:id="2260" w:author="Raymond Sidharta" w:date="2023-05-02T20:35:00Z">
        <w:r w:rsidR="00AF4CC8">
          <w:rPr>
            <w:noProof/>
            <w:sz w:val="24"/>
            <w:szCs w:val="32"/>
          </w:rPr>
          <w:t xml:space="preserve">There’s slightly different from </w:t>
        </w:r>
        <w:r w:rsidR="00CE481E">
          <w:rPr>
            <w:noProof/>
            <w:sz w:val="24"/>
            <w:szCs w:val="32"/>
          </w:rPr>
          <w:t>original and decompressed image</w:t>
        </w:r>
        <w:r w:rsidR="00D072C4">
          <w:rPr>
            <w:noProof/>
            <w:sz w:val="24"/>
            <w:szCs w:val="32"/>
          </w:rPr>
          <w:t>, especially when we focused on</w:t>
        </w:r>
        <w:r w:rsidR="001905EE">
          <w:rPr>
            <w:noProof/>
            <w:sz w:val="24"/>
            <w:szCs w:val="32"/>
          </w:rPr>
          <w:t xml:space="preserve"> the details of flower petals</w:t>
        </w:r>
      </w:ins>
      <w:ins w:id="2261" w:author="Raymond Sidharta" w:date="2023-05-02T20:36:00Z">
        <w:r w:rsidR="00A221C4">
          <w:rPr>
            <w:noProof/>
            <w:sz w:val="24"/>
            <w:szCs w:val="32"/>
          </w:rPr>
          <w:t xml:space="preserve"> (red </w:t>
        </w:r>
      </w:ins>
      <w:ins w:id="2262" w:author="Raymond Sidharta" w:date="2023-05-03T00:41:00Z">
        <w:r w:rsidR="00BB22DD">
          <w:rPr>
            <w:noProof/>
            <w:sz w:val="24"/>
            <w:szCs w:val="32"/>
          </w:rPr>
          <w:t>square</w:t>
        </w:r>
      </w:ins>
      <w:ins w:id="2263" w:author="Raymond Sidharta" w:date="2023-05-02T20:36:00Z">
        <w:r w:rsidR="00A221C4">
          <w:rPr>
            <w:noProof/>
            <w:sz w:val="24"/>
            <w:szCs w:val="32"/>
          </w:rPr>
          <w:t xml:space="preserve">). </w:t>
        </w:r>
        <w:r w:rsidR="00C076E7">
          <w:rPr>
            <w:noProof/>
            <w:sz w:val="24"/>
            <w:szCs w:val="32"/>
          </w:rPr>
          <w:t>This is the example of high frequency data, it appears really tiny until our eyes do not able to recognize it well. Therefore, the compression algorithm remove it</w:t>
        </w:r>
      </w:ins>
      <w:ins w:id="2264" w:author="Raymond Sidharta" w:date="2023-05-02T20:37:00Z">
        <w:r w:rsidR="00431AB3">
          <w:rPr>
            <w:noProof/>
            <w:sz w:val="24"/>
            <w:szCs w:val="32"/>
          </w:rPr>
          <w:t xml:space="preserve">. </w:t>
        </w:r>
      </w:ins>
      <w:ins w:id="2265" w:author="Raymond Sidharta" w:date="2023-05-02T20:38:00Z">
        <w:r w:rsidR="00431AB3">
          <w:rPr>
            <w:noProof/>
            <w:sz w:val="24"/>
            <w:szCs w:val="32"/>
          </w:rPr>
          <w:t>The image in decompressed image looks a bit smoother because</w:t>
        </w:r>
        <w:r w:rsidR="00B45B21">
          <w:rPr>
            <w:noProof/>
            <w:sz w:val="24"/>
            <w:szCs w:val="32"/>
          </w:rPr>
          <w:t xml:space="preserve"> quantization make</w:t>
        </w:r>
      </w:ins>
      <w:ins w:id="2266" w:author="Raymond Sidharta" w:date="2023-05-02T20:39:00Z">
        <w:r w:rsidR="00230CCE">
          <w:rPr>
            <w:noProof/>
            <w:sz w:val="24"/>
            <w:szCs w:val="32"/>
          </w:rPr>
          <w:t>s</w:t>
        </w:r>
      </w:ins>
      <w:ins w:id="2267" w:author="Raymond Sidharta" w:date="2023-05-02T20:38:00Z">
        <w:r w:rsidR="00B45B21">
          <w:rPr>
            <w:noProof/>
            <w:sz w:val="24"/>
            <w:szCs w:val="32"/>
          </w:rPr>
          <w:t xml:space="preserve"> the color </w:t>
        </w:r>
      </w:ins>
      <w:ins w:id="2268" w:author="Raymond Sidharta" w:date="2023-05-02T20:39:00Z">
        <w:r w:rsidR="00C27EF7">
          <w:rPr>
            <w:noProof/>
            <w:sz w:val="24"/>
            <w:szCs w:val="32"/>
          </w:rPr>
          <w:t>change</w:t>
        </w:r>
      </w:ins>
      <w:ins w:id="2269" w:author="Raymond Sidharta" w:date="2023-05-02T20:38:00Z">
        <w:r w:rsidR="00B45B21">
          <w:rPr>
            <w:noProof/>
            <w:sz w:val="24"/>
            <w:szCs w:val="32"/>
          </w:rPr>
          <w:t xml:space="preserve"> a</w:t>
        </w:r>
      </w:ins>
      <w:ins w:id="2270" w:author="Raymond Sidharta" w:date="2023-05-02T20:39:00Z">
        <w:r w:rsidR="00B45B21">
          <w:rPr>
            <w:noProof/>
            <w:sz w:val="24"/>
            <w:szCs w:val="32"/>
          </w:rPr>
          <w:t>s minimum as possible.</w:t>
        </w:r>
        <w:r w:rsidR="00627560">
          <w:rPr>
            <w:noProof/>
            <w:sz w:val="24"/>
            <w:szCs w:val="32"/>
          </w:rPr>
          <w:t xml:space="preserve"> </w:t>
        </w:r>
      </w:ins>
      <w:ins w:id="2271" w:author="Raymond Sidharta" w:date="2023-05-02T20:49:00Z">
        <w:r w:rsidR="00894146">
          <w:rPr>
            <w:noProof/>
            <w:sz w:val="24"/>
            <w:szCs w:val="32"/>
          </w:rPr>
          <w:t xml:space="preserve">The decompressed image has slightly </w:t>
        </w:r>
      </w:ins>
      <w:ins w:id="2272" w:author="Raymond Sidharta" w:date="2023-05-02T20:50:00Z">
        <w:r w:rsidR="00894146">
          <w:rPr>
            <w:noProof/>
            <w:sz w:val="24"/>
            <w:szCs w:val="32"/>
          </w:rPr>
          <w:t xml:space="preserve">bigger size because the effect of image padding. </w:t>
        </w:r>
      </w:ins>
      <w:ins w:id="2273" w:author="Raymond Sidharta" w:date="2023-05-02T20:39:00Z">
        <w:r w:rsidR="00627560">
          <w:rPr>
            <w:noProof/>
            <w:sz w:val="24"/>
            <w:szCs w:val="32"/>
          </w:rPr>
          <w:t>We conclude that our algorithm also works well in this case.</w:t>
        </w:r>
      </w:ins>
    </w:p>
    <w:p w:rsidR="0038125B" w:rsidRDefault="00E74975" w:rsidP="00E74975">
      <w:pPr>
        <w:rPr>
          <w:ins w:id="2274" w:author="Raymond Sidharta" w:date="2023-05-02T20:40:00Z"/>
          <w:noProof/>
        </w:rPr>
      </w:pPr>
      <w:ins w:id="2275" w:author="Raymond Sidharta" w:date="2023-05-02T20:40:00Z">
        <w:r>
          <w:rPr>
            <w:noProof/>
          </w:rPr>
          <w:tab/>
        </w:r>
      </w:ins>
    </w:p>
    <w:p w:rsidR="00E74975" w:rsidRPr="00E74975" w:rsidRDefault="00A63B27" w:rsidP="00E74975">
      <w:pPr>
        <w:ind w:left="810"/>
        <w:rPr>
          <w:ins w:id="2276" w:author="Raymond Sidharta" w:date="2023-05-02T20:41:00Z"/>
          <w:b/>
          <w:bCs/>
          <w:noProof/>
          <w:sz w:val="24"/>
          <w:szCs w:val="32"/>
          <w:rPrChange w:id="2277" w:author="Raymond Sidharta" w:date="2023-05-02T20:41:00Z">
            <w:rPr>
              <w:ins w:id="2278" w:author="Raymond Sidharta" w:date="2023-05-02T20:41:00Z"/>
              <w:noProof/>
              <w:sz w:val="24"/>
              <w:szCs w:val="32"/>
            </w:rPr>
          </w:rPrChange>
        </w:rPr>
      </w:pPr>
      <w:ins w:id="2279" w:author="Raymond Sidharta" w:date="2023-05-02T20:43:00Z">
        <w:r w:rsidRPr="00A63B27">
          <w:rPr>
            <w:noProof/>
          </w:rPr>
          <w:drawing>
            <wp:anchor distT="0" distB="0" distL="114300" distR="114300" simplePos="0" relativeHeight="251708416" behindDoc="0" locked="0" layoutInCell="1" allowOverlap="1" wp14:anchorId="5CDFFCA7">
              <wp:simplePos x="0" y="0"/>
              <wp:positionH relativeFrom="column">
                <wp:posOffset>4422140</wp:posOffset>
              </wp:positionH>
              <wp:positionV relativeFrom="paragraph">
                <wp:posOffset>16510</wp:posOffset>
              </wp:positionV>
              <wp:extent cx="1164590" cy="708660"/>
              <wp:effectExtent l="0" t="0" r="0" b="0"/>
              <wp:wrapSquare wrapText="bothSides"/>
              <wp:docPr id="52" name="Picture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64590" cy="7086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280" w:author="Raymond Sidharta" w:date="2023-05-02T20:40:00Z">
        <w:r w:rsidR="00E74975" w:rsidRPr="00E74975">
          <w:rPr>
            <w:b/>
            <w:bCs/>
            <w:noProof/>
            <w:sz w:val="24"/>
            <w:szCs w:val="32"/>
            <w:rPrChange w:id="2281" w:author="Raymond Sidharta" w:date="2023-05-02T20:41:00Z">
              <w:rPr>
                <w:noProof/>
                <w:sz w:val="24"/>
                <w:szCs w:val="32"/>
              </w:rPr>
            </w:rPrChange>
          </w:rPr>
          <w:t>Case 3</w:t>
        </w:r>
      </w:ins>
    </w:p>
    <w:p w:rsidR="00E74975" w:rsidRDefault="00E74975" w:rsidP="00E74975">
      <w:pPr>
        <w:pStyle w:val="ListParagraph"/>
        <w:spacing w:line="300" w:lineRule="auto"/>
        <w:ind w:left="734" w:firstLine="58"/>
        <w:rPr>
          <w:ins w:id="2282" w:author="Raymond Sidharta" w:date="2023-05-02T20:41:00Z"/>
          <w:sz w:val="24"/>
        </w:rPr>
      </w:pPr>
      <w:ins w:id="2283" w:author="Raymond Sidharta" w:date="2023-05-02T20:41:00Z">
        <w:r>
          <w:rPr>
            <w:sz w:val="24"/>
          </w:rPr>
          <w:t xml:space="preserve">Original filename: </w:t>
        </w:r>
        <w:r>
          <w:rPr>
            <w:i/>
            <w:iCs/>
            <w:sz w:val="24"/>
          </w:rPr>
          <w:t>Image</w:t>
        </w:r>
        <w:r w:rsidR="00D85078">
          <w:rPr>
            <w:i/>
            <w:iCs/>
            <w:sz w:val="24"/>
          </w:rPr>
          <w:t>2</w:t>
        </w:r>
        <w:r w:rsidRPr="00B40C87">
          <w:rPr>
            <w:i/>
            <w:iCs/>
            <w:sz w:val="24"/>
          </w:rPr>
          <w:t>.</w:t>
        </w:r>
        <w:r>
          <w:rPr>
            <w:i/>
            <w:iCs/>
            <w:sz w:val="24"/>
          </w:rPr>
          <w:t>bmp</w:t>
        </w:r>
        <w:r w:rsidRPr="00567D8A">
          <w:rPr>
            <w:noProof/>
          </w:rPr>
          <w:t xml:space="preserve"> </w:t>
        </w:r>
      </w:ins>
    </w:p>
    <w:p w:rsidR="00E74975" w:rsidRDefault="00E74975" w:rsidP="00E74975">
      <w:pPr>
        <w:pStyle w:val="ListParagraph"/>
        <w:ind w:left="792"/>
        <w:rPr>
          <w:ins w:id="2284" w:author="Raymond Sidharta" w:date="2023-05-02T20:41:00Z"/>
          <w:sz w:val="24"/>
        </w:rPr>
      </w:pPr>
      <w:ins w:id="2285" w:author="Raymond Sidharta" w:date="2023-05-02T20:41:00Z">
        <w:r>
          <w:rPr>
            <w:sz w:val="24"/>
          </w:rPr>
          <w:t xml:space="preserve">Original file size: </w:t>
        </w:r>
      </w:ins>
      <w:ins w:id="2286" w:author="Raymond Sidharta" w:date="2023-05-02T20:45:00Z">
        <w:r w:rsidR="00AD01BE">
          <w:rPr>
            <w:sz w:val="24"/>
          </w:rPr>
          <w:t>3.21</w:t>
        </w:r>
      </w:ins>
      <w:ins w:id="2287" w:author="Raymond Sidharta" w:date="2023-05-02T20:41:00Z">
        <w:r>
          <w:rPr>
            <w:sz w:val="24"/>
          </w:rPr>
          <w:t xml:space="preserve"> </w:t>
        </w:r>
      </w:ins>
      <w:ins w:id="2288" w:author="Raymond Sidharta" w:date="2023-05-02T20:45:00Z">
        <w:r w:rsidR="00AD01BE">
          <w:rPr>
            <w:sz w:val="24"/>
          </w:rPr>
          <w:t>M</w:t>
        </w:r>
      </w:ins>
      <w:ins w:id="2289" w:author="Raymond Sidharta" w:date="2023-05-02T20:41:00Z">
        <w:r>
          <w:rPr>
            <w:sz w:val="24"/>
          </w:rPr>
          <w:t>B (</w:t>
        </w:r>
      </w:ins>
      <w:ins w:id="2290" w:author="Raymond Sidharta" w:date="2023-05-02T20:45:00Z">
        <w:r w:rsidR="00AD01BE">
          <w:rPr>
            <w:sz w:val="24"/>
          </w:rPr>
          <w:t>3366912</w:t>
        </w:r>
      </w:ins>
      <w:ins w:id="2291" w:author="Raymond Sidharta" w:date="2023-05-02T20:41:00Z">
        <w:r>
          <w:rPr>
            <w:sz w:val="24"/>
          </w:rPr>
          <w:t xml:space="preserve"> bytes)</w:t>
        </w:r>
      </w:ins>
    </w:p>
    <w:p w:rsidR="00E74975" w:rsidRDefault="00E74975" w:rsidP="00E74975">
      <w:pPr>
        <w:pStyle w:val="ListParagraph"/>
        <w:ind w:left="792"/>
        <w:rPr>
          <w:ins w:id="2292" w:author="Raymond Sidharta" w:date="2023-05-02T20:41:00Z"/>
          <w:sz w:val="24"/>
        </w:rPr>
      </w:pPr>
    </w:p>
    <w:p w:rsidR="00E74975" w:rsidRDefault="00CA1DCD" w:rsidP="00E74975">
      <w:pPr>
        <w:pStyle w:val="ListParagraph"/>
        <w:spacing w:line="300" w:lineRule="auto"/>
        <w:ind w:left="810"/>
        <w:rPr>
          <w:ins w:id="2293" w:author="Raymond Sidharta" w:date="2023-05-02T20:41:00Z"/>
          <w:sz w:val="24"/>
        </w:rPr>
      </w:pPr>
      <w:ins w:id="2294" w:author="Raymond Sidharta" w:date="2023-05-02T20:44:00Z">
        <w:r w:rsidRPr="00CA1DCD">
          <w:rPr>
            <w:i/>
            <w:iCs/>
            <w:noProof/>
            <w:sz w:val="24"/>
          </w:rPr>
          <w:drawing>
            <wp:anchor distT="0" distB="0" distL="114300" distR="114300" simplePos="0" relativeHeight="251709440" behindDoc="0" locked="0" layoutInCell="1" allowOverlap="1" wp14:anchorId="2ED5B719">
              <wp:simplePos x="0" y="0"/>
              <wp:positionH relativeFrom="column">
                <wp:posOffset>4422140</wp:posOffset>
              </wp:positionH>
              <wp:positionV relativeFrom="paragraph">
                <wp:posOffset>40005</wp:posOffset>
              </wp:positionV>
              <wp:extent cx="1157605" cy="733425"/>
              <wp:effectExtent l="0" t="0" r="4445" b="9525"/>
              <wp:wrapSquare wrapText="bothSides"/>
              <wp:docPr id="53" name="Picture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57605" cy="7334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295" w:author="Raymond Sidharta" w:date="2023-05-02T20:41:00Z">
        <w:r w:rsidR="00E74975">
          <w:rPr>
            <w:sz w:val="24"/>
          </w:rPr>
          <w:t xml:space="preserve">Compressed filename: </w:t>
        </w:r>
        <w:r w:rsidR="00E74975">
          <w:rPr>
            <w:i/>
            <w:iCs/>
            <w:sz w:val="24"/>
          </w:rPr>
          <w:t>Image</w:t>
        </w:r>
        <w:r w:rsidR="00D85078">
          <w:rPr>
            <w:i/>
            <w:iCs/>
            <w:sz w:val="24"/>
          </w:rPr>
          <w:t>2</w:t>
        </w:r>
        <w:r w:rsidR="00E74975">
          <w:rPr>
            <w:i/>
            <w:iCs/>
            <w:sz w:val="24"/>
          </w:rPr>
          <w:t>_compressed.txt</w:t>
        </w:r>
      </w:ins>
      <w:ins w:id="2296" w:author="Raymond Sidharta" w:date="2023-05-02T20:44:00Z">
        <w:r w:rsidRPr="00CA1DCD">
          <w:rPr>
            <w:noProof/>
          </w:rPr>
          <w:t xml:space="preserve"> </w:t>
        </w:r>
      </w:ins>
    </w:p>
    <w:p w:rsidR="00E74975" w:rsidRPr="00B40C87" w:rsidRDefault="00E74975" w:rsidP="00E74975">
      <w:pPr>
        <w:spacing w:line="300" w:lineRule="auto"/>
        <w:ind w:left="810"/>
        <w:rPr>
          <w:ins w:id="2297" w:author="Raymond Sidharta" w:date="2023-05-02T20:41:00Z"/>
          <w:sz w:val="24"/>
        </w:rPr>
      </w:pPr>
      <w:ins w:id="2298" w:author="Raymond Sidharta" w:date="2023-05-02T20:41:00Z">
        <w:r w:rsidRPr="00B40C87">
          <w:rPr>
            <w:sz w:val="24"/>
          </w:rPr>
          <w:t xml:space="preserve">Compressed file size: </w:t>
        </w:r>
      </w:ins>
      <w:ins w:id="2299" w:author="Raymond Sidharta" w:date="2023-05-02T20:45:00Z">
        <w:r w:rsidR="00AD01BE">
          <w:rPr>
            <w:sz w:val="24"/>
          </w:rPr>
          <w:t>2.60</w:t>
        </w:r>
      </w:ins>
      <w:ins w:id="2300" w:author="Raymond Sidharta" w:date="2023-05-02T20:41:00Z">
        <w:r>
          <w:rPr>
            <w:sz w:val="24"/>
          </w:rPr>
          <w:t xml:space="preserve"> </w:t>
        </w:r>
      </w:ins>
      <w:ins w:id="2301" w:author="Raymond Sidharta" w:date="2023-05-02T20:45:00Z">
        <w:r w:rsidR="00AD01BE">
          <w:rPr>
            <w:sz w:val="24"/>
          </w:rPr>
          <w:t>M</w:t>
        </w:r>
      </w:ins>
      <w:ins w:id="2302" w:author="Raymond Sidharta" w:date="2023-05-02T20:41:00Z">
        <w:r w:rsidRPr="00B40C87">
          <w:rPr>
            <w:sz w:val="24"/>
          </w:rPr>
          <w:t>B / 8</w:t>
        </w:r>
      </w:ins>
      <w:ins w:id="2303" w:author="Raymond Sidharta" w:date="2023-05-02T20:46:00Z">
        <w:r w:rsidR="00391C02">
          <w:rPr>
            <w:sz w:val="24"/>
          </w:rPr>
          <w:t>*</w:t>
        </w:r>
      </w:ins>
      <w:ins w:id="2304" w:author="Raymond Sidharta" w:date="2023-05-02T20:41:00Z">
        <w:r w:rsidRPr="00B40C87">
          <w:rPr>
            <w:sz w:val="24"/>
          </w:rPr>
          <w:t xml:space="preserve"> = </w:t>
        </w:r>
      </w:ins>
      <w:ins w:id="2305" w:author="Raymond Sidharta" w:date="2023-05-02T20:47:00Z">
        <w:r w:rsidR="00C518F8">
          <w:rPr>
            <w:sz w:val="24"/>
          </w:rPr>
          <w:t>341</w:t>
        </w:r>
      </w:ins>
      <w:ins w:id="2306" w:author="Raymond Sidharta" w:date="2023-05-02T20:41:00Z">
        <w:r>
          <w:rPr>
            <w:sz w:val="24"/>
          </w:rPr>
          <w:t>.</w:t>
        </w:r>
      </w:ins>
      <w:ins w:id="2307" w:author="Raymond Sidharta" w:date="2023-05-02T20:47:00Z">
        <w:r w:rsidR="00C518F8">
          <w:rPr>
            <w:sz w:val="24"/>
          </w:rPr>
          <w:t>50</w:t>
        </w:r>
      </w:ins>
      <w:ins w:id="2308" w:author="Raymond Sidharta" w:date="2023-05-02T20:41:00Z">
        <w:r w:rsidRPr="00B40C87">
          <w:rPr>
            <w:sz w:val="24"/>
          </w:rPr>
          <w:t xml:space="preserve"> Kb</w:t>
        </w:r>
        <w:r w:rsidRPr="00B40C87">
          <w:rPr>
            <w:b/>
            <w:bCs/>
            <w:sz w:val="24"/>
          </w:rPr>
          <w:t xml:space="preserve"> </w:t>
        </w:r>
        <w:r w:rsidRPr="00B40C87">
          <w:rPr>
            <w:sz w:val="24"/>
          </w:rPr>
          <w:t xml:space="preserve">= </w:t>
        </w:r>
      </w:ins>
      <w:ins w:id="2309" w:author="Raymond Sidharta" w:date="2023-05-02T20:48:00Z">
        <w:r w:rsidR="0041485F">
          <w:rPr>
            <w:b/>
            <w:bCs/>
            <w:sz w:val="24"/>
          </w:rPr>
          <w:t>0.043</w:t>
        </w:r>
      </w:ins>
      <w:ins w:id="2310" w:author="Raymond Sidharta" w:date="2023-05-02T20:41:00Z">
        <w:r w:rsidRPr="00B40C87">
          <w:rPr>
            <w:b/>
            <w:bCs/>
            <w:sz w:val="24"/>
          </w:rPr>
          <w:t xml:space="preserve"> </w:t>
        </w:r>
      </w:ins>
      <w:ins w:id="2311" w:author="Raymond Sidharta" w:date="2023-05-02T20:48:00Z">
        <w:r w:rsidR="0041485F">
          <w:rPr>
            <w:b/>
            <w:bCs/>
            <w:sz w:val="24"/>
          </w:rPr>
          <w:t>M</w:t>
        </w:r>
      </w:ins>
      <w:ins w:id="2312" w:author="Raymond Sidharta" w:date="2023-05-02T20:41:00Z">
        <w:r w:rsidRPr="00B40C87">
          <w:rPr>
            <w:b/>
            <w:bCs/>
            <w:sz w:val="24"/>
          </w:rPr>
          <w:t>B</w:t>
        </w:r>
        <w:r w:rsidRPr="006161EC">
          <w:rPr>
            <w:noProof/>
          </w:rPr>
          <w:t xml:space="preserve"> </w:t>
        </w:r>
      </w:ins>
    </w:p>
    <w:p w:rsidR="00E74975" w:rsidRDefault="00E74975" w:rsidP="00E74975">
      <w:pPr>
        <w:ind w:left="810"/>
        <w:rPr>
          <w:ins w:id="2313" w:author="Raymond Sidharta" w:date="2023-05-02T20:41:00Z"/>
        </w:rPr>
      </w:pPr>
      <w:ins w:id="2314" w:author="Raymond Sidharta" w:date="2023-05-02T20:41:00Z">
        <w:r>
          <w:rPr>
            <w:sz w:val="24"/>
          </w:rPr>
          <w:t xml:space="preserve">Compression ratio: </w:t>
        </w:r>
      </w:ins>
      <w:ins w:id="2315" w:author="Raymond Sidharta" w:date="2023-05-02T20:48:00Z">
        <w:r w:rsidR="00EC06B4">
          <w:rPr>
            <w:sz w:val="24"/>
          </w:rPr>
          <w:t>3.21</w:t>
        </w:r>
      </w:ins>
      <w:ins w:id="2316" w:author="Raymond Sidharta" w:date="2023-05-02T20:41:00Z">
        <w:r>
          <w:rPr>
            <w:sz w:val="24"/>
          </w:rPr>
          <w:t>/</w:t>
        </w:r>
      </w:ins>
      <w:ins w:id="2317" w:author="Raymond Sidharta" w:date="2023-05-02T20:48:00Z">
        <w:r w:rsidR="00EC06B4">
          <w:rPr>
            <w:sz w:val="24"/>
          </w:rPr>
          <w:t>0</w:t>
        </w:r>
      </w:ins>
      <w:ins w:id="2318" w:author="Raymond Sidharta" w:date="2023-05-02T20:49:00Z">
        <w:r w:rsidR="00EC06B4">
          <w:rPr>
            <w:sz w:val="24"/>
          </w:rPr>
          <w:t>.043</w:t>
        </w:r>
      </w:ins>
      <w:ins w:id="2319" w:author="Raymond Sidharta" w:date="2023-05-02T20:41:00Z">
        <w:r>
          <w:rPr>
            <w:sz w:val="24"/>
          </w:rPr>
          <w:t xml:space="preserve"> = </w:t>
        </w:r>
      </w:ins>
      <w:ins w:id="2320" w:author="Raymond Sidharta" w:date="2023-05-02T20:49:00Z">
        <w:r w:rsidR="00B2661B" w:rsidRPr="00B2661B">
          <w:rPr>
            <w:b/>
            <w:bCs/>
            <w:color w:val="FF0000"/>
            <w:sz w:val="24"/>
            <w:highlight w:val="yellow"/>
            <w:rPrChange w:id="2321" w:author="Raymond Sidharta" w:date="2023-05-02T20:49:00Z">
              <w:rPr>
                <w:b/>
                <w:bCs/>
                <w:color w:val="FF0000"/>
                <w:sz w:val="24"/>
              </w:rPr>
            </w:rPrChange>
          </w:rPr>
          <w:t>74.65</w:t>
        </w:r>
      </w:ins>
      <w:ins w:id="2322" w:author="Raymond Sidharta" w:date="2023-05-02T20:41:00Z">
        <w:r w:rsidRPr="00F80F35">
          <w:rPr>
            <w:noProof/>
          </w:rPr>
          <w:t xml:space="preserve"> </w:t>
        </w:r>
      </w:ins>
    </w:p>
    <w:p w:rsidR="00E74975" w:rsidRDefault="00E74975" w:rsidP="00E74975">
      <w:pPr>
        <w:pStyle w:val="ListParagraph"/>
        <w:ind w:left="792"/>
        <w:rPr>
          <w:ins w:id="2323" w:author="Raymond Sidharta" w:date="2023-05-02T20:41:00Z"/>
          <w:noProof/>
        </w:rPr>
      </w:pPr>
    </w:p>
    <w:p w:rsidR="00E74975" w:rsidRDefault="00856FAE" w:rsidP="00E74975">
      <w:pPr>
        <w:pStyle w:val="ListParagraph"/>
        <w:spacing w:line="300" w:lineRule="auto"/>
        <w:ind w:left="752" w:firstLine="58"/>
        <w:rPr>
          <w:ins w:id="2324" w:author="Raymond Sidharta" w:date="2023-05-02T20:41:00Z"/>
          <w:i/>
          <w:iCs/>
          <w:sz w:val="24"/>
        </w:rPr>
      </w:pPr>
      <w:ins w:id="2325" w:author="Raymond Sidharta" w:date="2023-05-02T20:45:00Z">
        <w:r w:rsidRPr="00856FAE">
          <w:rPr>
            <w:noProof/>
            <w:sz w:val="24"/>
          </w:rPr>
          <w:lastRenderedPageBreak/>
          <w:drawing>
            <wp:anchor distT="0" distB="0" distL="114300" distR="114300" simplePos="0" relativeHeight="251710464" behindDoc="0" locked="0" layoutInCell="1" allowOverlap="1" wp14:anchorId="39A721F3">
              <wp:simplePos x="0" y="0"/>
              <wp:positionH relativeFrom="column">
                <wp:posOffset>4419600</wp:posOffset>
              </wp:positionH>
              <wp:positionV relativeFrom="paragraph">
                <wp:posOffset>43180</wp:posOffset>
              </wp:positionV>
              <wp:extent cx="1174115" cy="708660"/>
              <wp:effectExtent l="0" t="0" r="6985" b="0"/>
              <wp:wrapSquare wrapText="bothSides"/>
              <wp:docPr id="54" name="Picture 5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74115" cy="7086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326" w:author="Raymond Sidharta" w:date="2023-05-02T20:41:00Z">
        <w:r w:rsidR="00E74975">
          <w:rPr>
            <w:sz w:val="24"/>
          </w:rPr>
          <w:t xml:space="preserve">Decompressed filename: </w:t>
        </w:r>
        <w:r w:rsidR="00E74975">
          <w:rPr>
            <w:i/>
            <w:iCs/>
            <w:sz w:val="24"/>
          </w:rPr>
          <w:t>Image</w:t>
        </w:r>
        <w:r w:rsidR="00D85078">
          <w:rPr>
            <w:i/>
            <w:iCs/>
            <w:sz w:val="24"/>
          </w:rPr>
          <w:t>2</w:t>
        </w:r>
        <w:r w:rsidR="00E74975">
          <w:rPr>
            <w:i/>
            <w:iCs/>
            <w:sz w:val="24"/>
          </w:rPr>
          <w:t>_decompressed.bmp</w:t>
        </w:r>
        <w:r w:rsidR="00E74975" w:rsidRPr="00FE3567">
          <w:rPr>
            <w:noProof/>
          </w:rPr>
          <w:t xml:space="preserve"> </w:t>
        </w:r>
      </w:ins>
    </w:p>
    <w:p w:rsidR="00E74975" w:rsidRDefault="00E74975" w:rsidP="00E74975">
      <w:pPr>
        <w:pStyle w:val="ListParagraph"/>
        <w:ind w:left="792"/>
        <w:rPr>
          <w:ins w:id="2327" w:author="Raymond Sidharta" w:date="2023-05-02T20:41:00Z"/>
          <w:sz w:val="24"/>
        </w:rPr>
      </w:pPr>
      <w:ins w:id="2328" w:author="Raymond Sidharta" w:date="2023-05-02T20:41:00Z">
        <w:r>
          <w:rPr>
            <w:sz w:val="24"/>
          </w:rPr>
          <w:t xml:space="preserve">Decompressed file size: </w:t>
        </w:r>
      </w:ins>
      <w:ins w:id="2329" w:author="Raymond Sidharta" w:date="2023-05-02T20:49:00Z">
        <w:r w:rsidR="00A33DF3">
          <w:rPr>
            <w:sz w:val="24"/>
          </w:rPr>
          <w:t>3.21</w:t>
        </w:r>
      </w:ins>
      <w:ins w:id="2330" w:author="Raymond Sidharta" w:date="2023-05-02T20:41:00Z">
        <w:r>
          <w:rPr>
            <w:sz w:val="24"/>
          </w:rPr>
          <w:t xml:space="preserve"> </w:t>
        </w:r>
      </w:ins>
      <w:ins w:id="2331" w:author="Raymond Sidharta" w:date="2023-05-02T20:49:00Z">
        <w:r w:rsidR="00A33DF3">
          <w:rPr>
            <w:sz w:val="24"/>
          </w:rPr>
          <w:t>M</w:t>
        </w:r>
      </w:ins>
      <w:ins w:id="2332" w:author="Raymond Sidharta" w:date="2023-05-02T20:41:00Z">
        <w:r>
          <w:rPr>
            <w:sz w:val="24"/>
          </w:rPr>
          <w:t>B (</w:t>
        </w:r>
      </w:ins>
      <w:ins w:id="2333" w:author="Raymond Sidharta" w:date="2023-05-02T20:49:00Z">
        <w:r w:rsidR="00707B74">
          <w:rPr>
            <w:sz w:val="24"/>
          </w:rPr>
          <w:t>3371008</w:t>
        </w:r>
      </w:ins>
      <w:ins w:id="2334" w:author="Raymond Sidharta" w:date="2023-05-02T20:41:00Z">
        <w:r>
          <w:rPr>
            <w:sz w:val="24"/>
          </w:rPr>
          <w:t xml:space="preserve"> bytes)</w:t>
        </w:r>
      </w:ins>
      <w:ins w:id="2335" w:author="Raymond Sidharta" w:date="2023-05-02T20:45:00Z">
        <w:r w:rsidR="00856FAE" w:rsidRPr="00856FAE">
          <w:rPr>
            <w:noProof/>
          </w:rPr>
          <w:t xml:space="preserve"> </w:t>
        </w:r>
      </w:ins>
    </w:p>
    <w:p w:rsidR="00E74975" w:rsidRPr="00E74975" w:rsidRDefault="00E74975">
      <w:pPr>
        <w:ind w:left="810"/>
        <w:rPr>
          <w:ins w:id="2336" w:author="Raymond Sidharta" w:date="2023-05-02T20:09:00Z"/>
          <w:noProof/>
          <w:sz w:val="24"/>
          <w:szCs w:val="32"/>
          <w:rPrChange w:id="2337" w:author="Raymond Sidharta" w:date="2023-05-02T20:40:00Z">
            <w:rPr>
              <w:ins w:id="2338" w:author="Raymond Sidharta" w:date="2023-05-02T20:09:00Z"/>
              <w:noProof/>
            </w:rPr>
          </w:rPrChange>
        </w:rPr>
        <w:pPrChange w:id="2339" w:author="Raymond Sidharta" w:date="2023-05-02T20:41:00Z">
          <w:pPr>
            <w:pStyle w:val="ListParagraph"/>
            <w:ind w:left="792"/>
          </w:pPr>
        </w:pPrChange>
      </w:pPr>
    </w:p>
    <w:p w:rsidR="0038125B" w:rsidRPr="007E2083" w:rsidRDefault="00BD318C" w:rsidP="007E2083">
      <w:pPr>
        <w:pStyle w:val="ListParagraph"/>
        <w:ind w:left="792"/>
        <w:rPr>
          <w:ins w:id="2340" w:author="Raymond Sidharta" w:date="2023-05-02T20:09:00Z"/>
          <w:noProof/>
          <w:sz w:val="24"/>
          <w:szCs w:val="32"/>
          <w:rPrChange w:id="2341" w:author="Raymond Sidharta" w:date="2023-05-02T20:51:00Z">
            <w:rPr>
              <w:ins w:id="2342" w:author="Raymond Sidharta" w:date="2023-05-02T20:09:00Z"/>
              <w:noProof/>
            </w:rPr>
          </w:rPrChange>
        </w:rPr>
      </w:pPr>
      <w:ins w:id="2343" w:author="Raymond Sidharta" w:date="2023-05-02T20:51:00Z">
        <w:r w:rsidRPr="007E2083">
          <w:rPr>
            <w:noProof/>
            <w:sz w:val="24"/>
            <w:szCs w:val="32"/>
            <w:rPrChange w:id="2344" w:author="Raymond Sidharta" w:date="2023-05-02T20:51:00Z">
              <w:rPr>
                <w:noProof/>
              </w:rPr>
            </w:rPrChange>
          </w:rPr>
          <w:t>Before vs After:</w:t>
        </w:r>
      </w:ins>
    </w:p>
    <w:p w:rsidR="0038125B" w:rsidRDefault="0038125B" w:rsidP="00BD1358">
      <w:pPr>
        <w:pStyle w:val="ListParagraph"/>
        <w:ind w:left="792"/>
        <w:rPr>
          <w:ins w:id="2345" w:author="Raymond Sidharta" w:date="2023-05-02T20:09:00Z"/>
          <w:noProof/>
        </w:rPr>
      </w:pPr>
    </w:p>
    <w:p w:rsidR="0038125B" w:rsidRDefault="00A04F63">
      <w:pPr>
        <w:pStyle w:val="ListParagraph"/>
        <w:spacing w:line="300" w:lineRule="auto"/>
        <w:ind w:left="792"/>
        <w:rPr>
          <w:ins w:id="2346" w:author="Raymond Sidharta" w:date="2023-05-02T20:57:00Z"/>
          <w:noProof/>
          <w:sz w:val="24"/>
          <w:szCs w:val="32"/>
        </w:rPr>
        <w:pPrChange w:id="2347" w:author="Raymond Sidharta" w:date="2023-05-03T00:54:00Z">
          <w:pPr>
            <w:pStyle w:val="ListParagraph"/>
            <w:ind w:left="792"/>
          </w:pPr>
        </w:pPrChange>
      </w:pPr>
      <w:ins w:id="2348" w:author="Raymond Sidharta" w:date="2023-05-02T20:53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716608" behindDoc="0" locked="0" layoutInCell="1" allowOverlap="1" wp14:anchorId="6D17A8B7" wp14:editId="3FB05570">
                  <wp:simplePos x="0" y="0"/>
                  <wp:positionH relativeFrom="column">
                    <wp:posOffset>3113971</wp:posOffset>
                  </wp:positionH>
                  <wp:positionV relativeFrom="paragraph">
                    <wp:posOffset>2913155</wp:posOffset>
                  </wp:positionV>
                  <wp:extent cx="387881" cy="860072"/>
                  <wp:effectExtent l="247650" t="38100" r="260350" b="54610"/>
                  <wp:wrapNone/>
                  <wp:docPr id="58" name="Rectangle 58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 rot="19158394">
                            <a:off x="0" y="0"/>
                            <a:ext cx="387881" cy="8600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763702FF" id="Rectangle 58" o:spid="_x0000_s1026" style="position:absolute;margin-left:245.2pt;margin-top:229.4pt;width:30.55pt;height:67.7pt;rotation:-2666885fd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" filled="f" strokecolor="red" strokeweight="1pt"/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714560" behindDoc="0" locked="0" layoutInCell="1" allowOverlap="1" wp14:anchorId="4730D695" wp14:editId="37A4EC6B">
                  <wp:simplePos x="0" y="0"/>
                  <wp:positionH relativeFrom="column">
                    <wp:posOffset>480580</wp:posOffset>
                  </wp:positionH>
                  <wp:positionV relativeFrom="paragraph">
                    <wp:posOffset>2870833</wp:posOffset>
                  </wp:positionV>
                  <wp:extent cx="387881" cy="860072"/>
                  <wp:effectExtent l="247650" t="38100" r="260350" b="54610"/>
                  <wp:wrapNone/>
                  <wp:docPr id="57" name="Rectangle 5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 rot="19158394">
                            <a:off x="0" y="0"/>
                            <a:ext cx="387881" cy="86007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4001C7BF" id="Rectangle 57" o:spid="_x0000_s1026" style="position:absolute;margin-left:37.85pt;margin-top:226.05pt;width:30.55pt;height:67.7pt;rotation:-2666885fd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" filled="f" strokecolor="red" strokeweight="1pt"/>
              </w:pict>
            </mc:Fallback>
          </mc:AlternateContent>
        </w:r>
        <w:r w:rsidR="00E4079B" w:rsidRPr="00E4079B">
          <w:rPr>
            <w:noProof/>
          </w:rPr>
          <w:drawing>
            <wp:anchor distT="0" distB="0" distL="114300" distR="114300" simplePos="0" relativeHeight="251712512" behindDoc="0" locked="0" layoutInCell="1" allowOverlap="1" wp14:anchorId="2521AABA">
              <wp:simplePos x="0" y="0"/>
              <wp:positionH relativeFrom="column">
                <wp:posOffset>3810</wp:posOffset>
              </wp:positionH>
              <wp:positionV relativeFrom="paragraph">
                <wp:posOffset>2458720</wp:posOffset>
              </wp:positionV>
              <wp:extent cx="5274310" cy="2287905"/>
              <wp:effectExtent l="0" t="0" r="2540" b="0"/>
              <wp:wrapSquare wrapText="bothSides"/>
              <wp:docPr id="56" name="Picture 5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287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349" w:author="Raymond Sidharta" w:date="2023-05-02T20:50:00Z">
        <w:r w:rsidR="00BD318C" w:rsidRPr="00BD318C">
          <w:rPr>
            <w:noProof/>
          </w:rPr>
          <w:drawing>
            <wp:anchor distT="0" distB="0" distL="114300" distR="114300" simplePos="0" relativeHeight="251711488" behindDoc="0" locked="0" layoutInCell="1" allowOverlap="1" wp14:anchorId="2F972252">
              <wp:simplePos x="0" y="0"/>
              <wp:positionH relativeFrom="margin">
                <wp:posOffset>-635</wp:posOffset>
              </wp:positionH>
              <wp:positionV relativeFrom="paragraph">
                <wp:posOffset>33020</wp:posOffset>
              </wp:positionV>
              <wp:extent cx="5274310" cy="2259330"/>
              <wp:effectExtent l="0" t="0" r="2540" b="7620"/>
              <wp:wrapSquare wrapText="bothSides"/>
              <wp:docPr id="55" name="Picture 5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2593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350" w:author="Raymond Sidharta" w:date="2023-05-02T20:54:00Z">
        <w:r>
          <w:rPr>
            <w:noProof/>
            <w:sz w:val="24"/>
            <w:szCs w:val="32"/>
          </w:rPr>
          <w:t xml:space="preserve">Conclusion: </w:t>
        </w:r>
        <w:r w:rsidR="00BE7CBC">
          <w:rPr>
            <w:noProof/>
            <w:sz w:val="24"/>
            <w:szCs w:val="32"/>
          </w:rPr>
          <w:t>Our compression algorithm gives bigger compression ration in this picture</w:t>
        </w:r>
      </w:ins>
      <w:ins w:id="2351" w:author="Raymond Sidharta" w:date="2023-05-02T20:55:00Z">
        <w:r w:rsidR="00BE7CBC">
          <w:rPr>
            <w:noProof/>
            <w:sz w:val="24"/>
            <w:szCs w:val="32"/>
          </w:rPr>
          <w:t xml:space="preserve">, </w:t>
        </w:r>
        <w:r w:rsidR="00EC715E">
          <w:rPr>
            <w:noProof/>
            <w:sz w:val="24"/>
            <w:szCs w:val="32"/>
          </w:rPr>
          <w:t>since this picture has less entropy</w:t>
        </w:r>
        <w:r w:rsidR="00583C1C">
          <w:rPr>
            <w:noProof/>
            <w:sz w:val="24"/>
            <w:szCs w:val="32"/>
          </w:rPr>
          <w:t xml:space="preserve"> or </w:t>
        </w:r>
        <w:r w:rsidR="00285424">
          <w:rPr>
            <w:noProof/>
            <w:sz w:val="24"/>
            <w:szCs w:val="32"/>
          </w:rPr>
          <w:t>lack of color variants.</w:t>
        </w:r>
        <w:r w:rsidR="00E366F1">
          <w:rPr>
            <w:noProof/>
            <w:sz w:val="24"/>
            <w:szCs w:val="32"/>
          </w:rPr>
          <w:t xml:space="preserve"> This </w:t>
        </w:r>
      </w:ins>
      <w:ins w:id="2352" w:author="Raymond Sidharta" w:date="2023-05-02T20:56:00Z">
        <w:r w:rsidR="00E366F1">
          <w:rPr>
            <w:noProof/>
            <w:sz w:val="24"/>
            <w:szCs w:val="32"/>
          </w:rPr>
          <w:t>increase the effectiveness of Huffman coding</w:t>
        </w:r>
        <w:r w:rsidR="00C21E9A">
          <w:rPr>
            <w:noProof/>
            <w:sz w:val="24"/>
            <w:szCs w:val="32"/>
          </w:rPr>
          <w:t xml:space="preserve">. The decompressed image also seems blockish, with a slightly different </w:t>
        </w:r>
        <w:r w:rsidR="00EB42EF">
          <w:rPr>
            <w:noProof/>
            <w:sz w:val="24"/>
            <w:szCs w:val="32"/>
          </w:rPr>
          <w:t>in high frequency elements (red s</w:t>
        </w:r>
      </w:ins>
      <w:ins w:id="2353" w:author="Raymond Sidharta" w:date="2023-05-02T20:57:00Z">
        <w:r w:rsidR="00EB42EF">
          <w:rPr>
            <w:noProof/>
            <w:sz w:val="24"/>
            <w:szCs w:val="32"/>
          </w:rPr>
          <w:t xml:space="preserve">quare) and in image size (effect of padding). </w:t>
        </w:r>
        <w:r w:rsidR="0032389E">
          <w:rPr>
            <w:noProof/>
            <w:sz w:val="24"/>
            <w:szCs w:val="32"/>
          </w:rPr>
          <w:t>Our compression algorithm</w:t>
        </w:r>
        <w:r w:rsidR="00FC5BFA">
          <w:rPr>
            <w:noProof/>
            <w:sz w:val="24"/>
            <w:szCs w:val="32"/>
          </w:rPr>
          <w:t xml:space="preserve"> success to compress this image as well.</w:t>
        </w:r>
      </w:ins>
    </w:p>
    <w:p w:rsidR="00FF214E" w:rsidRDefault="00FF214E" w:rsidP="00BD1358">
      <w:pPr>
        <w:pStyle w:val="ListParagraph"/>
        <w:ind w:left="792"/>
        <w:rPr>
          <w:ins w:id="2354" w:author="Raymond Sidharta" w:date="2023-05-02T20:57:00Z"/>
          <w:noProof/>
          <w:sz w:val="24"/>
          <w:szCs w:val="32"/>
        </w:rPr>
      </w:pPr>
    </w:p>
    <w:p w:rsidR="00FF214E" w:rsidRPr="00FB2724" w:rsidRDefault="00461236" w:rsidP="00BD1358">
      <w:pPr>
        <w:pStyle w:val="ListParagraph"/>
        <w:ind w:left="792"/>
        <w:rPr>
          <w:ins w:id="2355" w:author="Raymond Sidharta" w:date="2023-05-02T20:57:00Z"/>
          <w:b/>
          <w:bCs/>
          <w:noProof/>
          <w:sz w:val="24"/>
          <w:szCs w:val="32"/>
          <w:rPrChange w:id="2356" w:author="Raymond Sidharta" w:date="2023-05-02T21:07:00Z">
            <w:rPr>
              <w:ins w:id="2357" w:author="Raymond Sidharta" w:date="2023-05-02T20:57:00Z"/>
              <w:noProof/>
              <w:sz w:val="24"/>
              <w:szCs w:val="32"/>
            </w:rPr>
          </w:rPrChange>
        </w:rPr>
      </w:pPr>
      <w:ins w:id="2358" w:author="Raymond Sidharta" w:date="2023-05-02T21:08:00Z">
        <w:r w:rsidRPr="00461236">
          <w:rPr>
            <w:noProof/>
          </w:rPr>
          <w:drawing>
            <wp:anchor distT="0" distB="0" distL="114300" distR="114300" simplePos="0" relativeHeight="251717632" behindDoc="0" locked="0" layoutInCell="1" allowOverlap="1" wp14:anchorId="22756187">
              <wp:simplePos x="0" y="0"/>
              <wp:positionH relativeFrom="column">
                <wp:posOffset>4464685</wp:posOffset>
              </wp:positionH>
              <wp:positionV relativeFrom="paragraph">
                <wp:posOffset>85090</wp:posOffset>
              </wp:positionV>
              <wp:extent cx="1143635" cy="688975"/>
              <wp:effectExtent l="0" t="0" r="0" b="0"/>
              <wp:wrapSquare wrapText="bothSides"/>
              <wp:docPr id="61" name="Picture 6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43635" cy="6889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359" w:author="Raymond Sidharta" w:date="2023-05-02T20:57:00Z">
        <w:r w:rsidR="00FF214E" w:rsidRPr="00FB2724">
          <w:rPr>
            <w:b/>
            <w:bCs/>
            <w:noProof/>
            <w:sz w:val="24"/>
            <w:szCs w:val="32"/>
            <w:rPrChange w:id="2360" w:author="Raymond Sidharta" w:date="2023-05-02T21:07:00Z">
              <w:rPr>
                <w:noProof/>
                <w:sz w:val="24"/>
                <w:szCs w:val="32"/>
              </w:rPr>
            </w:rPrChange>
          </w:rPr>
          <w:t>Case 4</w:t>
        </w:r>
      </w:ins>
    </w:p>
    <w:p w:rsidR="00FB2724" w:rsidRDefault="00FB2724" w:rsidP="00FB2724">
      <w:pPr>
        <w:pStyle w:val="ListParagraph"/>
        <w:spacing w:line="300" w:lineRule="auto"/>
        <w:ind w:left="734" w:firstLine="58"/>
        <w:rPr>
          <w:ins w:id="2361" w:author="Raymond Sidharta" w:date="2023-05-02T21:07:00Z"/>
          <w:sz w:val="24"/>
        </w:rPr>
      </w:pPr>
      <w:ins w:id="2362" w:author="Raymond Sidharta" w:date="2023-05-02T21:07:00Z">
        <w:r>
          <w:rPr>
            <w:sz w:val="24"/>
          </w:rPr>
          <w:t xml:space="preserve">Original filename: </w:t>
        </w:r>
        <w:r>
          <w:rPr>
            <w:i/>
            <w:iCs/>
            <w:sz w:val="24"/>
          </w:rPr>
          <w:t>Image3</w:t>
        </w:r>
        <w:r w:rsidRPr="00B40C87">
          <w:rPr>
            <w:i/>
            <w:iCs/>
            <w:sz w:val="24"/>
          </w:rPr>
          <w:t>.</w:t>
        </w:r>
        <w:r>
          <w:rPr>
            <w:i/>
            <w:iCs/>
            <w:sz w:val="24"/>
          </w:rPr>
          <w:t>bmp</w:t>
        </w:r>
        <w:r w:rsidRPr="00567D8A">
          <w:rPr>
            <w:noProof/>
          </w:rPr>
          <w:t xml:space="preserve"> </w:t>
        </w:r>
      </w:ins>
    </w:p>
    <w:p w:rsidR="00FB2724" w:rsidRDefault="00FB2724" w:rsidP="00FB2724">
      <w:pPr>
        <w:pStyle w:val="ListParagraph"/>
        <w:ind w:left="792"/>
        <w:rPr>
          <w:ins w:id="2363" w:author="Raymond Sidharta" w:date="2023-05-02T21:07:00Z"/>
          <w:sz w:val="24"/>
        </w:rPr>
      </w:pPr>
      <w:ins w:id="2364" w:author="Raymond Sidharta" w:date="2023-05-02T21:07:00Z">
        <w:r>
          <w:rPr>
            <w:sz w:val="24"/>
          </w:rPr>
          <w:t xml:space="preserve">Original file size: </w:t>
        </w:r>
      </w:ins>
      <w:ins w:id="2365" w:author="Raymond Sidharta" w:date="2023-05-02T21:10:00Z">
        <w:r w:rsidR="00474425">
          <w:rPr>
            <w:sz w:val="24"/>
          </w:rPr>
          <w:t>812</w:t>
        </w:r>
      </w:ins>
      <w:ins w:id="2366" w:author="Raymond Sidharta" w:date="2023-05-02T21:07:00Z">
        <w:r>
          <w:rPr>
            <w:sz w:val="24"/>
          </w:rPr>
          <w:t xml:space="preserve"> </w:t>
        </w:r>
      </w:ins>
      <w:ins w:id="2367" w:author="Raymond Sidharta" w:date="2023-05-02T21:10:00Z">
        <w:r w:rsidR="001469AA">
          <w:rPr>
            <w:rFonts w:hint="eastAsia"/>
            <w:sz w:val="24"/>
          </w:rPr>
          <w:t>K</w:t>
        </w:r>
      </w:ins>
      <w:ins w:id="2368" w:author="Raymond Sidharta" w:date="2023-05-02T21:07:00Z">
        <w:r>
          <w:rPr>
            <w:sz w:val="24"/>
          </w:rPr>
          <w:t>B (</w:t>
        </w:r>
      </w:ins>
      <w:ins w:id="2369" w:author="Raymond Sidharta" w:date="2023-05-02T21:10:00Z">
        <w:r w:rsidR="001469AA">
          <w:rPr>
            <w:sz w:val="24"/>
          </w:rPr>
          <w:t>831488</w:t>
        </w:r>
      </w:ins>
      <w:ins w:id="2370" w:author="Raymond Sidharta" w:date="2023-05-02T21:07:00Z">
        <w:r>
          <w:rPr>
            <w:sz w:val="24"/>
          </w:rPr>
          <w:t xml:space="preserve"> bytes)</w:t>
        </w:r>
      </w:ins>
    </w:p>
    <w:p w:rsidR="00FB2724" w:rsidRDefault="00FB2724" w:rsidP="00FB2724">
      <w:pPr>
        <w:pStyle w:val="ListParagraph"/>
        <w:ind w:left="792"/>
        <w:rPr>
          <w:ins w:id="2371" w:author="Raymond Sidharta" w:date="2023-05-02T21:07:00Z"/>
          <w:sz w:val="24"/>
        </w:rPr>
      </w:pPr>
    </w:p>
    <w:p w:rsidR="00FB2724" w:rsidRDefault="001656BF" w:rsidP="00FB2724">
      <w:pPr>
        <w:pStyle w:val="ListParagraph"/>
        <w:spacing w:line="300" w:lineRule="auto"/>
        <w:ind w:left="810"/>
        <w:rPr>
          <w:ins w:id="2372" w:author="Raymond Sidharta" w:date="2023-05-02T21:07:00Z"/>
          <w:sz w:val="24"/>
        </w:rPr>
      </w:pPr>
      <w:ins w:id="2373" w:author="Raymond Sidharta" w:date="2023-05-02T21:09:00Z">
        <w:r w:rsidRPr="001656BF">
          <w:rPr>
            <w:noProof/>
          </w:rPr>
          <w:lastRenderedPageBreak/>
          <w:drawing>
            <wp:anchor distT="0" distB="0" distL="114300" distR="114300" simplePos="0" relativeHeight="251718656" behindDoc="0" locked="0" layoutInCell="1" allowOverlap="1" wp14:anchorId="7489BF46">
              <wp:simplePos x="0" y="0"/>
              <wp:positionH relativeFrom="column">
                <wp:posOffset>4478020</wp:posOffset>
              </wp:positionH>
              <wp:positionV relativeFrom="paragraph">
                <wp:posOffset>119380</wp:posOffset>
              </wp:positionV>
              <wp:extent cx="1120775" cy="684530"/>
              <wp:effectExtent l="0" t="0" r="3175" b="1270"/>
              <wp:wrapSquare wrapText="bothSides"/>
              <wp:docPr id="62" name="Picture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20775" cy="6845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374" w:author="Raymond Sidharta" w:date="2023-05-02T21:07:00Z">
        <w:r w:rsidR="00FB2724">
          <w:rPr>
            <w:sz w:val="24"/>
          </w:rPr>
          <w:t xml:space="preserve">Compressed filename: </w:t>
        </w:r>
        <w:r w:rsidR="00FB2724">
          <w:rPr>
            <w:i/>
            <w:iCs/>
            <w:sz w:val="24"/>
          </w:rPr>
          <w:t>Image3_compressed.txt</w:t>
        </w:r>
        <w:r w:rsidR="00FB2724" w:rsidRPr="00CA1DCD">
          <w:rPr>
            <w:noProof/>
          </w:rPr>
          <w:t xml:space="preserve"> </w:t>
        </w:r>
      </w:ins>
    </w:p>
    <w:p w:rsidR="00FB2724" w:rsidRPr="00B40C87" w:rsidRDefault="00FB2724" w:rsidP="00FB2724">
      <w:pPr>
        <w:spacing w:line="300" w:lineRule="auto"/>
        <w:ind w:left="810"/>
        <w:rPr>
          <w:ins w:id="2375" w:author="Raymond Sidharta" w:date="2023-05-02T21:07:00Z"/>
          <w:sz w:val="24"/>
        </w:rPr>
      </w:pPr>
      <w:ins w:id="2376" w:author="Raymond Sidharta" w:date="2023-05-02T21:07:00Z">
        <w:r w:rsidRPr="00B40C87">
          <w:rPr>
            <w:sz w:val="24"/>
          </w:rPr>
          <w:t xml:space="preserve">Compressed file size: </w:t>
        </w:r>
      </w:ins>
      <w:ins w:id="2377" w:author="Raymond Sidharta" w:date="2023-05-02T21:10:00Z">
        <w:r w:rsidR="001469AA">
          <w:rPr>
            <w:sz w:val="24"/>
          </w:rPr>
          <w:t>480</w:t>
        </w:r>
      </w:ins>
      <w:ins w:id="2378" w:author="Raymond Sidharta" w:date="2023-05-02T21:07:00Z">
        <w:r>
          <w:rPr>
            <w:sz w:val="24"/>
          </w:rPr>
          <w:t xml:space="preserve"> </w:t>
        </w:r>
      </w:ins>
      <w:ins w:id="2379" w:author="Raymond Sidharta" w:date="2023-05-02T21:11:00Z">
        <w:r w:rsidR="001469AA">
          <w:rPr>
            <w:sz w:val="24"/>
          </w:rPr>
          <w:t>K</w:t>
        </w:r>
      </w:ins>
      <w:ins w:id="2380" w:author="Raymond Sidharta" w:date="2023-05-02T21:07:00Z">
        <w:r w:rsidRPr="00B40C87">
          <w:rPr>
            <w:sz w:val="24"/>
          </w:rPr>
          <w:t>B / 8</w:t>
        </w:r>
        <w:r>
          <w:rPr>
            <w:sz w:val="24"/>
          </w:rPr>
          <w:t>*</w:t>
        </w:r>
        <w:r w:rsidRPr="00B40C87">
          <w:rPr>
            <w:sz w:val="24"/>
          </w:rPr>
          <w:t xml:space="preserve"> = </w:t>
        </w:r>
      </w:ins>
      <w:ins w:id="2381" w:author="Raymond Sidharta" w:date="2023-05-02T21:11:00Z">
        <w:r w:rsidR="00BD28C5">
          <w:rPr>
            <w:sz w:val="24"/>
          </w:rPr>
          <w:t>61.40</w:t>
        </w:r>
      </w:ins>
      <w:ins w:id="2382" w:author="Raymond Sidharta" w:date="2023-05-02T21:07:00Z">
        <w:r w:rsidRPr="00B40C87">
          <w:rPr>
            <w:sz w:val="24"/>
          </w:rPr>
          <w:t xml:space="preserve"> Kb</w:t>
        </w:r>
        <w:r w:rsidRPr="00B40C87">
          <w:rPr>
            <w:b/>
            <w:bCs/>
            <w:sz w:val="24"/>
          </w:rPr>
          <w:t xml:space="preserve"> </w:t>
        </w:r>
        <w:r w:rsidRPr="00B40C87">
          <w:rPr>
            <w:sz w:val="24"/>
          </w:rPr>
          <w:t xml:space="preserve">= </w:t>
        </w:r>
      </w:ins>
      <w:ins w:id="2383" w:author="Raymond Sidharta" w:date="2023-05-02T21:11:00Z">
        <w:r w:rsidR="00EC3CAD">
          <w:rPr>
            <w:b/>
            <w:bCs/>
            <w:sz w:val="24"/>
          </w:rPr>
          <w:t>7.68</w:t>
        </w:r>
      </w:ins>
      <w:ins w:id="2384" w:author="Raymond Sidharta" w:date="2023-05-02T21:07:00Z">
        <w:r w:rsidRPr="00B40C87">
          <w:rPr>
            <w:b/>
            <w:bCs/>
            <w:sz w:val="24"/>
          </w:rPr>
          <w:t xml:space="preserve"> </w:t>
        </w:r>
      </w:ins>
      <w:ins w:id="2385" w:author="Raymond Sidharta" w:date="2023-05-02T21:11:00Z">
        <w:r w:rsidR="00AE0D52">
          <w:rPr>
            <w:b/>
            <w:bCs/>
            <w:sz w:val="24"/>
          </w:rPr>
          <w:t>K</w:t>
        </w:r>
      </w:ins>
      <w:ins w:id="2386" w:author="Raymond Sidharta" w:date="2023-05-02T21:07:00Z">
        <w:r w:rsidRPr="00B40C87">
          <w:rPr>
            <w:b/>
            <w:bCs/>
            <w:sz w:val="24"/>
          </w:rPr>
          <w:t>B</w:t>
        </w:r>
        <w:r w:rsidRPr="006161EC">
          <w:rPr>
            <w:noProof/>
          </w:rPr>
          <w:t xml:space="preserve"> </w:t>
        </w:r>
      </w:ins>
    </w:p>
    <w:p w:rsidR="00FB2724" w:rsidRDefault="00FB2724" w:rsidP="00FB2724">
      <w:pPr>
        <w:ind w:left="810"/>
        <w:rPr>
          <w:ins w:id="2387" w:author="Raymond Sidharta" w:date="2023-05-02T21:07:00Z"/>
        </w:rPr>
      </w:pPr>
      <w:ins w:id="2388" w:author="Raymond Sidharta" w:date="2023-05-02T21:07:00Z">
        <w:r>
          <w:rPr>
            <w:sz w:val="24"/>
          </w:rPr>
          <w:t xml:space="preserve">Compression ratio: </w:t>
        </w:r>
      </w:ins>
      <w:ins w:id="2389" w:author="Raymond Sidharta" w:date="2023-05-02T21:11:00Z">
        <w:r w:rsidR="00D21D70">
          <w:rPr>
            <w:sz w:val="24"/>
          </w:rPr>
          <w:t>812</w:t>
        </w:r>
      </w:ins>
      <w:ins w:id="2390" w:author="Raymond Sidharta" w:date="2023-05-02T21:07:00Z">
        <w:r>
          <w:rPr>
            <w:sz w:val="24"/>
          </w:rPr>
          <w:t>/</w:t>
        </w:r>
      </w:ins>
      <w:ins w:id="2391" w:author="Raymond Sidharta" w:date="2023-05-02T21:11:00Z">
        <w:r w:rsidR="00D21D70">
          <w:rPr>
            <w:sz w:val="24"/>
          </w:rPr>
          <w:t>7.68</w:t>
        </w:r>
      </w:ins>
      <w:ins w:id="2392" w:author="Raymond Sidharta" w:date="2023-05-02T21:07:00Z">
        <w:r>
          <w:rPr>
            <w:sz w:val="24"/>
          </w:rPr>
          <w:t xml:space="preserve"> = </w:t>
        </w:r>
      </w:ins>
      <w:ins w:id="2393" w:author="Raymond Sidharta" w:date="2023-05-02T21:12:00Z">
        <w:r w:rsidR="00D21D70">
          <w:rPr>
            <w:b/>
            <w:bCs/>
            <w:color w:val="FF0000"/>
            <w:sz w:val="24"/>
            <w:highlight w:val="yellow"/>
          </w:rPr>
          <w:t>105</w:t>
        </w:r>
      </w:ins>
      <w:ins w:id="2394" w:author="Raymond Sidharta" w:date="2023-05-02T21:07:00Z">
        <w:r w:rsidRPr="00B40C87">
          <w:rPr>
            <w:b/>
            <w:bCs/>
            <w:color w:val="FF0000"/>
            <w:sz w:val="24"/>
            <w:highlight w:val="yellow"/>
          </w:rPr>
          <w:t>.</w:t>
        </w:r>
      </w:ins>
      <w:ins w:id="2395" w:author="Raymond Sidharta" w:date="2023-05-02T21:12:00Z">
        <w:r w:rsidR="00D21D70" w:rsidRPr="00D21D70">
          <w:rPr>
            <w:b/>
            <w:bCs/>
            <w:color w:val="FF0000"/>
            <w:sz w:val="24"/>
            <w:highlight w:val="yellow"/>
            <w:rPrChange w:id="2396" w:author="Raymond Sidharta" w:date="2023-05-02T21:12:00Z">
              <w:rPr>
                <w:b/>
                <w:bCs/>
                <w:color w:val="FF0000"/>
                <w:sz w:val="24"/>
              </w:rPr>
            </w:rPrChange>
          </w:rPr>
          <w:t>73</w:t>
        </w:r>
      </w:ins>
      <w:ins w:id="2397" w:author="Raymond Sidharta" w:date="2023-05-02T21:07:00Z">
        <w:r w:rsidRPr="00F80F35">
          <w:rPr>
            <w:noProof/>
          </w:rPr>
          <w:t xml:space="preserve"> </w:t>
        </w:r>
      </w:ins>
    </w:p>
    <w:p w:rsidR="00FB2724" w:rsidRDefault="00FB2724" w:rsidP="00FB2724">
      <w:pPr>
        <w:pStyle w:val="ListParagraph"/>
        <w:ind w:left="792"/>
        <w:rPr>
          <w:ins w:id="2398" w:author="Raymond Sidharta" w:date="2023-05-02T21:07:00Z"/>
          <w:noProof/>
        </w:rPr>
      </w:pPr>
    </w:p>
    <w:p w:rsidR="00FB2724" w:rsidRDefault="00E72DAB" w:rsidP="00FB2724">
      <w:pPr>
        <w:pStyle w:val="ListParagraph"/>
        <w:spacing w:line="300" w:lineRule="auto"/>
        <w:ind w:left="752" w:firstLine="58"/>
        <w:rPr>
          <w:ins w:id="2399" w:author="Raymond Sidharta" w:date="2023-05-02T21:07:00Z"/>
          <w:i/>
          <w:iCs/>
          <w:sz w:val="24"/>
        </w:rPr>
      </w:pPr>
      <w:ins w:id="2400" w:author="Raymond Sidharta" w:date="2023-05-02T21:09:00Z">
        <w:r w:rsidRPr="00E72DAB">
          <w:rPr>
            <w:noProof/>
          </w:rPr>
          <w:drawing>
            <wp:anchor distT="0" distB="0" distL="114300" distR="114300" simplePos="0" relativeHeight="251719680" behindDoc="0" locked="0" layoutInCell="1" allowOverlap="1" wp14:anchorId="0F59790E">
              <wp:simplePos x="0" y="0"/>
              <wp:positionH relativeFrom="column">
                <wp:posOffset>4467225</wp:posOffset>
              </wp:positionH>
              <wp:positionV relativeFrom="paragraph">
                <wp:posOffset>39370</wp:posOffset>
              </wp:positionV>
              <wp:extent cx="1146810" cy="703580"/>
              <wp:effectExtent l="0" t="0" r="0" b="1270"/>
              <wp:wrapSquare wrapText="bothSides"/>
              <wp:docPr id="63" name="Picture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146810" cy="70358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401" w:author="Raymond Sidharta" w:date="2023-05-02T21:07:00Z">
        <w:r w:rsidR="00FB2724">
          <w:rPr>
            <w:sz w:val="24"/>
          </w:rPr>
          <w:t xml:space="preserve">Decompressed filename: </w:t>
        </w:r>
        <w:r w:rsidR="00FB2724">
          <w:rPr>
            <w:i/>
            <w:iCs/>
            <w:sz w:val="24"/>
          </w:rPr>
          <w:t>Image3_decompressed.bmp</w:t>
        </w:r>
        <w:r w:rsidR="00FB2724" w:rsidRPr="00FE3567">
          <w:rPr>
            <w:noProof/>
          </w:rPr>
          <w:t xml:space="preserve"> </w:t>
        </w:r>
      </w:ins>
    </w:p>
    <w:p w:rsidR="00FB2724" w:rsidRDefault="00FB2724" w:rsidP="00FB2724">
      <w:pPr>
        <w:pStyle w:val="ListParagraph"/>
        <w:ind w:left="792"/>
        <w:rPr>
          <w:ins w:id="2402" w:author="Raymond Sidharta" w:date="2023-05-02T21:07:00Z"/>
          <w:sz w:val="24"/>
        </w:rPr>
      </w:pPr>
      <w:ins w:id="2403" w:author="Raymond Sidharta" w:date="2023-05-02T21:07:00Z">
        <w:r>
          <w:rPr>
            <w:sz w:val="24"/>
          </w:rPr>
          <w:t xml:space="preserve">Decompressed file size: </w:t>
        </w:r>
      </w:ins>
      <w:ins w:id="2404" w:author="Raymond Sidharta" w:date="2023-05-02T21:14:00Z">
        <w:r w:rsidR="00DB159D">
          <w:rPr>
            <w:sz w:val="24"/>
          </w:rPr>
          <w:t>620</w:t>
        </w:r>
      </w:ins>
      <w:ins w:id="2405" w:author="Raymond Sidharta" w:date="2023-05-02T21:07:00Z">
        <w:r>
          <w:rPr>
            <w:sz w:val="24"/>
          </w:rPr>
          <w:t xml:space="preserve"> </w:t>
        </w:r>
      </w:ins>
      <w:ins w:id="2406" w:author="Raymond Sidharta" w:date="2023-05-02T21:14:00Z">
        <w:r w:rsidR="00DB159D">
          <w:rPr>
            <w:sz w:val="24"/>
          </w:rPr>
          <w:t>K</w:t>
        </w:r>
      </w:ins>
      <w:ins w:id="2407" w:author="Raymond Sidharta" w:date="2023-05-02T21:07:00Z">
        <w:r>
          <w:rPr>
            <w:sz w:val="24"/>
          </w:rPr>
          <w:t>B (</w:t>
        </w:r>
      </w:ins>
      <w:ins w:id="2408" w:author="Raymond Sidharta" w:date="2023-05-02T21:14:00Z">
        <w:r w:rsidR="00DB159D">
          <w:rPr>
            <w:sz w:val="24"/>
          </w:rPr>
          <w:t>634880</w:t>
        </w:r>
      </w:ins>
      <w:ins w:id="2409" w:author="Raymond Sidharta" w:date="2023-05-02T21:07:00Z">
        <w:r>
          <w:rPr>
            <w:sz w:val="24"/>
          </w:rPr>
          <w:t xml:space="preserve"> bytes)</w:t>
        </w:r>
        <w:r w:rsidRPr="00856FAE">
          <w:rPr>
            <w:noProof/>
          </w:rPr>
          <w:t xml:space="preserve"> </w:t>
        </w:r>
      </w:ins>
    </w:p>
    <w:p w:rsidR="00FF214E" w:rsidRDefault="00FF214E" w:rsidP="00BD1358">
      <w:pPr>
        <w:pStyle w:val="ListParagraph"/>
        <w:ind w:left="792"/>
        <w:rPr>
          <w:ins w:id="2410" w:author="Raymond Sidharta" w:date="2023-05-02T20:09:00Z"/>
          <w:noProof/>
        </w:rPr>
      </w:pPr>
    </w:p>
    <w:p w:rsidR="0038125B" w:rsidRDefault="0038125B" w:rsidP="00BD1358">
      <w:pPr>
        <w:pStyle w:val="ListParagraph"/>
        <w:ind w:left="792"/>
        <w:rPr>
          <w:ins w:id="2411" w:author="Raymond Sidharta" w:date="2023-05-02T20:09:00Z"/>
          <w:noProof/>
        </w:rPr>
      </w:pPr>
    </w:p>
    <w:p w:rsidR="0038125B" w:rsidRDefault="0017188A" w:rsidP="00BD1358">
      <w:pPr>
        <w:pStyle w:val="ListParagraph"/>
        <w:ind w:left="792"/>
        <w:rPr>
          <w:ins w:id="2412" w:author="Raymond Sidharta" w:date="2023-05-02T20:09:00Z"/>
          <w:noProof/>
        </w:rPr>
      </w:pPr>
      <w:ins w:id="2413" w:author="Raymond Sidharta" w:date="2023-05-02T21:18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725824" behindDoc="0" locked="0" layoutInCell="1" allowOverlap="1" wp14:anchorId="04D8D44E" wp14:editId="0D557A06">
                  <wp:simplePos x="0" y="0"/>
                  <wp:positionH relativeFrom="column">
                    <wp:posOffset>2705523</wp:posOffset>
                  </wp:positionH>
                  <wp:positionV relativeFrom="paragraph">
                    <wp:posOffset>3683211</wp:posOffset>
                  </wp:positionV>
                  <wp:extent cx="861090" cy="326153"/>
                  <wp:effectExtent l="19050" t="266700" r="34290" b="264795"/>
                  <wp:wrapNone/>
                  <wp:docPr id="67" name="Rectangle 6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 rot="2446121">
                            <a:off x="0" y="0"/>
                            <a:ext cx="861090" cy="32615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602C97AD" id="Rectangle 67" o:spid="_x0000_s1026" style="position:absolute;margin-left:213.05pt;margin-top:290pt;width:67.8pt;height:25.7pt;rotation:2671816fd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" filled="f" strokecolor="red" strokeweight="1pt"/>
              </w:pict>
            </mc:Fallback>
          </mc:AlternateContent>
        </w:r>
      </w:ins>
      <w:ins w:id="2414" w:author="Raymond Sidharta" w:date="2023-05-02T21:17:00Z"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723776" behindDoc="0" locked="0" layoutInCell="1" allowOverlap="1" wp14:anchorId="2EB9FF79" wp14:editId="308AA3D1">
                  <wp:simplePos x="0" y="0"/>
                  <wp:positionH relativeFrom="column">
                    <wp:posOffset>98073</wp:posOffset>
                  </wp:positionH>
                  <wp:positionV relativeFrom="paragraph">
                    <wp:posOffset>3687512</wp:posOffset>
                  </wp:positionV>
                  <wp:extent cx="861090" cy="326153"/>
                  <wp:effectExtent l="19050" t="266700" r="34290" b="264795"/>
                  <wp:wrapNone/>
                  <wp:docPr id="66" name="Rectangle 66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 rot="2446121">
                            <a:off x="0" y="0"/>
                            <a:ext cx="861090" cy="326153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rect w14:anchorId="5A67EABF" id="Rectangle 66" o:spid="_x0000_s1026" style="position:absolute;margin-left:7.7pt;margin-top:290.35pt;width:67.8pt;height:25.7pt;rotation:2671816fd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" filled="f" strokecolor="red" strokeweight="1pt"/>
              </w:pict>
            </mc:Fallback>
          </mc:AlternateContent>
        </w:r>
      </w:ins>
      <w:ins w:id="2415" w:author="Raymond Sidharta" w:date="2023-05-02T21:16:00Z">
        <w:r w:rsidRPr="0017188A">
          <w:rPr>
            <w:noProof/>
          </w:rPr>
          <w:drawing>
            <wp:anchor distT="0" distB="0" distL="114300" distR="114300" simplePos="0" relativeHeight="251720704" behindDoc="0" locked="0" layoutInCell="1" allowOverlap="1" wp14:anchorId="4161B923">
              <wp:simplePos x="0" y="0"/>
              <wp:positionH relativeFrom="margin">
                <wp:align>left</wp:align>
              </wp:positionH>
              <wp:positionV relativeFrom="paragraph">
                <wp:posOffset>2588150</wp:posOffset>
              </wp:positionV>
              <wp:extent cx="5274310" cy="2246630"/>
              <wp:effectExtent l="0" t="0" r="2540" b="1270"/>
              <wp:wrapSquare wrapText="bothSides"/>
              <wp:docPr id="64" name="Picture 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2466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416" w:author="Raymond Sidharta" w:date="2023-05-02T21:17:00Z">
        <w:r w:rsidRPr="0017188A">
          <w:rPr>
            <w:noProof/>
          </w:rPr>
          <w:drawing>
            <wp:anchor distT="0" distB="0" distL="114300" distR="114300" simplePos="0" relativeHeight="251721728" behindDoc="0" locked="0" layoutInCell="1" allowOverlap="1" wp14:anchorId="15C87D21">
              <wp:simplePos x="0" y="0"/>
              <wp:positionH relativeFrom="margin">
                <wp:align>left</wp:align>
              </wp:positionH>
              <wp:positionV relativeFrom="paragraph">
                <wp:posOffset>15240</wp:posOffset>
              </wp:positionV>
              <wp:extent cx="5274310" cy="2275205"/>
              <wp:effectExtent l="0" t="0" r="2540" b="0"/>
              <wp:wrapSquare wrapText="bothSides"/>
              <wp:docPr id="65" name="Picture 6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74310" cy="22752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:rsidR="0038125B" w:rsidRDefault="005B6AF3" w:rsidP="0075624F">
      <w:pPr>
        <w:pStyle w:val="ListParagraph"/>
        <w:spacing w:line="300" w:lineRule="auto"/>
        <w:ind w:left="792"/>
        <w:rPr>
          <w:ins w:id="2417" w:author="Raymond Sidharta" w:date="2023-05-02T21:27:00Z"/>
          <w:noProof/>
          <w:sz w:val="24"/>
          <w:szCs w:val="32"/>
        </w:rPr>
      </w:pPr>
      <w:ins w:id="2418" w:author="Raymond Sidharta" w:date="2023-05-02T21:18:00Z">
        <w:r>
          <w:rPr>
            <w:noProof/>
            <w:sz w:val="24"/>
            <w:szCs w:val="32"/>
          </w:rPr>
          <w:t xml:space="preserve">Conclusion: </w:t>
        </w:r>
      </w:ins>
      <w:ins w:id="2419" w:author="Raymond Sidharta" w:date="2023-05-02T21:28:00Z">
        <w:r w:rsidR="002C382E">
          <w:rPr>
            <w:noProof/>
            <w:sz w:val="24"/>
            <w:szCs w:val="32"/>
          </w:rPr>
          <w:t>Similar</w:t>
        </w:r>
      </w:ins>
      <w:ins w:id="2420" w:author="Raymond Sidharta" w:date="2023-05-02T21:21:00Z">
        <w:r w:rsidR="00683403">
          <w:rPr>
            <w:noProof/>
            <w:sz w:val="24"/>
            <w:szCs w:val="32"/>
          </w:rPr>
          <w:t xml:space="preserve"> </w:t>
        </w:r>
      </w:ins>
      <w:ins w:id="2421" w:author="Raymond Sidharta" w:date="2023-05-02T21:27:00Z">
        <w:r w:rsidR="00CC7BA0">
          <w:rPr>
            <w:noProof/>
            <w:sz w:val="24"/>
            <w:szCs w:val="32"/>
          </w:rPr>
          <w:t>with</w:t>
        </w:r>
      </w:ins>
      <w:ins w:id="2422" w:author="Raymond Sidharta" w:date="2023-05-02T21:21:00Z">
        <w:r w:rsidR="00683403">
          <w:rPr>
            <w:noProof/>
            <w:sz w:val="24"/>
            <w:szCs w:val="32"/>
          </w:rPr>
          <w:t xml:space="preserve"> case 2 and case 3. </w:t>
        </w:r>
        <w:r w:rsidR="00145095">
          <w:rPr>
            <w:rFonts w:hint="eastAsia"/>
            <w:noProof/>
            <w:sz w:val="24"/>
            <w:szCs w:val="32"/>
          </w:rPr>
          <w:t>The</w:t>
        </w:r>
        <w:r w:rsidR="00145095">
          <w:rPr>
            <w:noProof/>
            <w:sz w:val="24"/>
            <w:szCs w:val="32"/>
          </w:rPr>
          <w:t xml:space="preserve"> problem is we can’t figure out the answer about why our algorithm looks pretty good in this im</w:t>
        </w:r>
      </w:ins>
      <w:ins w:id="2423" w:author="Raymond Sidharta" w:date="2023-05-02T21:22:00Z">
        <w:r w:rsidR="00145095">
          <w:rPr>
            <w:noProof/>
            <w:sz w:val="24"/>
            <w:szCs w:val="32"/>
          </w:rPr>
          <w:t>age</w:t>
        </w:r>
        <w:r w:rsidR="00CA2940">
          <w:rPr>
            <w:noProof/>
            <w:sz w:val="24"/>
            <w:szCs w:val="32"/>
          </w:rPr>
          <w:t xml:space="preserve"> because the compression ratio gives </w:t>
        </w:r>
      </w:ins>
      <w:ins w:id="2424" w:author="Raymond Sidharta" w:date="2023-05-02T21:28:00Z">
        <w:r w:rsidR="009A485D">
          <w:rPr>
            <w:noProof/>
            <w:sz w:val="24"/>
            <w:szCs w:val="32"/>
          </w:rPr>
          <w:t xml:space="preserve">a crazy </w:t>
        </w:r>
      </w:ins>
      <w:ins w:id="2425" w:author="Raymond Sidharta" w:date="2023-05-02T21:22:00Z">
        <w:r w:rsidR="0005174E">
          <w:rPr>
            <w:noProof/>
            <w:sz w:val="24"/>
            <w:szCs w:val="32"/>
          </w:rPr>
          <w:t>huge number!</w:t>
        </w:r>
        <w:r w:rsidR="006C36A4">
          <w:rPr>
            <w:noProof/>
            <w:sz w:val="24"/>
            <w:szCs w:val="32"/>
          </w:rPr>
          <w:t xml:space="preserve"> </w:t>
        </w:r>
      </w:ins>
      <w:ins w:id="2426" w:author="Raymond Sidharta" w:date="2023-05-02T21:28:00Z">
        <w:r w:rsidR="005D163C">
          <w:rPr>
            <w:noProof/>
            <w:sz w:val="24"/>
            <w:szCs w:val="32"/>
          </w:rPr>
          <w:t xml:space="preserve">The </w:t>
        </w:r>
      </w:ins>
      <w:ins w:id="2427" w:author="Raymond Sidharta" w:date="2023-05-02T21:22:00Z">
        <w:r w:rsidR="00054608">
          <w:rPr>
            <w:noProof/>
            <w:sz w:val="24"/>
            <w:szCs w:val="32"/>
          </w:rPr>
          <w:t>resulting decompressed image’s size also d</w:t>
        </w:r>
      </w:ins>
      <w:ins w:id="2428" w:author="Raymond Sidharta" w:date="2023-05-02T21:23:00Z">
        <w:r w:rsidR="00054608">
          <w:rPr>
            <w:noProof/>
            <w:sz w:val="24"/>
            <w:szCs w:val="32"/>
          </w:rPr>
          <w:t>ecrease</w:t>
        </w:r>
      </w:ins>
      <w:ins w:id="2429" w:author="Raymond Sidharta" w:date="2023-05-02T21:26:00Z">
        <w:r w:rsidR="00961108">
          <w:rPr>
            <w:noProof/>
            <w:sz w:val="24"/>
            <w:szCs w:val="32"/>
          </w:rPr>
          <w:t>d</w:t>
        </w:r>
      </w:ins>
      <w:ins w:id="2430" w:author="Raymond Sidharta" w:date="2023-05-02T21:23:00Z">
        <w:r w:rsidR="00054608">
          <w:rPr>
            <w:noProof/>
            <w:sz w:val="24"/>
            <w:szCs w:val="32"/>
          </w:rPr>
          <w:t xml:space="preserve">, while based on other cases it should be increasing </w:t>
        </w:r>
        <w:r w:rsidR="00197745">
          <w:rPr>
            <w:noProof/>
            <w:sz w:val="24"/>
            <w:szCs w:val="32"/>
          </w:rPr>
          <w:t>because of image padding</w:t>
        </w:r>
        <w:r w:rsidR="00DB2D34">
          <w:rPr>
            <w:noProof/>
            <w:sz w:val="24"/>
            <w:szCs w:val="32"/>
          </w:rPr>
          <w:t>. Al</w:t>
        </w:r>
      </w:ins>
      <w:ins w:id="2431" w:author="Raymond Sidharta" w:date="2023-05-02T21:24:00Z">
        <w:r w:rsidR="00DB2D34">
          <w:rPr>
            <w:noProof/>
            <w:sz w:val="24"/>
            <w:szCs w:val="32"/>
          </w:rPr>
          <w:t xml:space="preserve">though </w:t>
        </w:r>
        <w:r w:rsidR="006D124D">
          <w:rPr>
            <w:noProof/>
            <w:sz w:val="24"/>
            <w:szCs w:val="32"/>
          </w:rPr>
          <w:t>it decrease</w:t>
        </w:r>
      </w:ins>
      <w:ins w:id="2432" w:author="Raymond Sidharta" w:date="2023-05-03T00:55:00Z">
        <w:r w:rsidR="00AA0F31">
          <w:rPr>
            <w:noProof/>
            <w:sz w:val="24"/>
            <w:szCs w:val="32"/>
          </w:rPr>
          <w:t>s</w:t>
        </w:r>
      </w:ins>
      <w:ins w:id="2433" w:author="Raymond Sidharta" w:date="2023-05-02T21:24:00Z">
        <w:r w:rsidR="006D124D">
          <w:rPr>
            <w:noProof/>
            <w:sz w:val="24"/>
            <w:szCs w:val="32"/>
          </w:rPr>
          <w:t xml:space="preserve"> the decompressed image’s size, the quality </w:t>
        </w:r>
      </w:ins>
      <w:ins w:id="2434" w:author="Raymond Sidharta" w:date="2023-05-02T21:25:00Z">
        <w:r w:rsidR="002D2AE5">
          <w:rPr>
            <w:noProof/>
            <w:sz w:val="24"/>
            <w:szCs w:val="32"/>
          </w:rPr>
          <w:t xml:space="preserve">also </w:t>
        </w:r>
      </w:ins>
      <w:ins w:id="2435" w:author="Raymond Sidharta" w:date="2023-05-02T21:24:00Z">
        <w:r w:rsidR="006D124D">
          <w:rPr>
            <w:noProof/>
            <w:sz w:val="24"/>
            <w:szCs w:val="32"/>
          </w:rPr>
          <w:t xml:space="preserve">drops </w:t>
        </w:r>
      </w:ins>
      <w:ins w:id="2436" w:author="Raymond Sidharta" w:date="2023-05-02T21:25:00Z">
        <w:r w:rsidR="002D2AE5">
          <w:rPr>
            <w:noProof/>
            <w:sz w:val="24"/>
            <w:szCs w:val="32"/>
          </w:rPr>
          <w:t>even more</w:t>
        </w:r>
        <w:r w:rsidR="00D0085E">
          <w:rPr>
            <w:noProof/>
            <w:sz w:val="24"/>
            <w:szCs w:val="32"/>
          </w:rPr>
          <w:t xml:space="preserve"> (</w:t>
        </w:r>
      </w:ins>
      <w:ins w:id="2437" w:author="Raymond Sidharta" w:date="2023-05-02T21:28:00Z">
        <w:r w:rsidR="00B51BB8">
          <w:rPr>
            <w:noProof/>
            <w:sz w:val="24"/>
            <w:szCs w:val="32"/>
          </w:rPr>
          <w:t xml:space="preserve">marked by </w:t>
        </w:r>
      </w:ins>
      <w:ins w:id="2438" w:author="Raymond Sidharta" w:date="2023-05-02T21:25:00Z">
        <w:r w:rsidR="00D0085E">
          <w:rPr>
            <w:noProof/>
            <w:sz w:val="24"/>
            <w:szCs w:val="32"/>
          </w:rPr>
          <w:t>red square)</w:t>
        </w:r>
        <w:r w:rsidR="002D2AE5">
          <w:rPr>
            <w:noProof/>
            <w:sz w:val="24"/>
            <w:szCs w:val="32"/>
          </w:rPr>
          <w:t>.</w:t>
        </w:r>
      </w:ins>
    </w:p>
    <w:p w:rsidR="00296541" w:rsidRDefault="00296541" w:rsidP="0075624F">
      <w:pPr>
        <w:pStyle w:val="ListParagraph"/>
        <w:spacing w:line="300" w:lineRule="auto"/>
        <w:ind w:left="792"/>
        <w:rPr>
          <w:ins w:id="2439" w:author="Raymond Sidharta" w:date="2023-05-02T21:36:00Z"/>
          <w:noProof/>
          <w:sz w:val="24"/>
          <w:szCs w:val="32"/>
        </w:rPr>
      </w:pPr>
    </w:p>
    <w:p w:rsidR="00CC7382" w:rsidRPr="00CC7382" w:rsidRDefault="00806232" w:rsidP="0075624F">
      <w:pPr>
        <w:pStyle w:val="ListParagraph"/>
        <w:spacing w:line="300" w:lineRule="auto"/>
        <w:ind w:left="792"/>
        <w:rPr>
          <w:ins w:id="2440" w:author="Raymond Sidharta" w:date="2023-05-02T21:36:00Z"/>
          <w:b/>
          <w:bCs/>
          <w:noProof/>
          <w:sz w:val="24"/>
          <w:szCs w:val="32"/>
          <w:rPrChange w:id="2441" w:author="Raymond Sidharta" w:date="2023-05-02T21:36:00Z">
            <w:rPr>
              <w:ins w:id="2442" w:author="Raymond Sidharta" w:date="2023-05-02T21:36:00Z"/>
              <w:noProof/>
              <w:sz w:val="24"/>
              <w:szCs w:val="32"/>
            </w:rPr>
          </w:rPrChange>
        </w:rPr>
      </w:pPr>
      <w:ins w:id="2443" w:author="Raymond Sidharta" w:date="2023-05-02T21:37:00Z">
        <w:r w:rsidRPr="00806232">
          <w:rPr>
            <w:noProof/>
            <w:sz w:val="24"/>
          </w:rPr>
          <w:lastRenderedPageBreak/>
          <w:drawing>
            <wp:anchor distT="0" distB="0" distL="114300" distR="114300" simplePos="0" relativeHeight="251726848" behindDoc="0" locked="0" layoutInCell="1" allowOverlap="1" wp14:anchorId="7FC7CB56">
              <wp:simplePos x="0" y="0"/>
              <wp:positionH relativeFrom="column">
                <wp:posOffset>4244050</wp:posOffset>
              </wp:positionH>
              <wp:positionV relativeFrom="paragraph">
                <wp:posOffset>41291</wp:posOffset>
              </wp:positionV>
              <wp:extent cx="1209675" cy="763905"/>
              <wp:effectExtent l="0" t="0" r="9525" b="0"/>
              <wp:wrapSquare wrapText="bothSides"/>
              <wp:docPr id="70" name="Picture 7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4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09675" cy="76390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444" w:author="Raymond Sidharta" w:date="2023-05-02T21:36:00Z">
        <w:r w:rsidR="00CC7382" w:rsidRPr="00CC7382">
          <w:rPr>
            <w:b/>
            <w:bCs/>
            <w:noProof/>
            <w:sz w:val="24"/>
            <w:szCs w:val="32"/>
            <w:rPrChange w:id="2445" w:author="Raymond Sidharta" w:date="2023-05-02T21:36:00Z">
              <w:rPr>
                <w:noProof/>
                <w:sz w:val="24"/>
                <w:szCs w:val="32"/>
              </w:rPr>
            </w:rPrChange>
          </w:rPr>
          <w:t>Case 5</w:t>
        </w:r>
      </w:ins>
    </w:p>
    <w:p w:rsidR="00CC7382" w:rsidRDefault="00CC7382" w:rsidP="00CC7382">
      <w:pPr>
        <w:pStyle w:val="ListParagraph"/>
        <w:spacing w:line="300" w:lineRule="auto"/>
        <w:ind w:left="734" w:firstLine="58"/>
        <w:rPr>
          <w:ins w:id="2446" w:author="Raymond Sidharta" w:date="2023-05-02T21:36:00Z"/>
          <w:sz w:val="24"/>
        </w:rPr>
      </w:pPr>
      <w:ins w:id="2447" w:author="Raymond Sidharta" w:date="2023-05-02T21:36:00Z">
        <w:r>
          <w:rPr>
            <w:sz w:val="24"/>
          </w:rPr>
          <w:t xml:space="preserve">Original filename: </w:t>
        </w:r>
        <w:r w:rsidR="00F11AF6">
          <w:rPr>
            <w:i/>
            <w:iCs/>
            <w:sz w:val="24"/>
          </w:rPr>
          <w:t>helloworld</w:t>
        </w:r>
        <w:r w:rsidRPr="00B40C87">
          <w:rPr>
            <w:i/>
            <w:iCs/>
            <w:sz w:val="24"/>
          </w:rPr>
          <w:t>.</w:t>
        </w:r>
        <w:r>
          <w:rPr>
            <w:i/>
            <w:iCs/>
            <w:sz w:val="24"/>
          </w:rPr>
          <w:t>bmp</w:t>
        </w:r>
        <w:r w:rsidRPr="00567D8A">
          <w:rPr>
            <w:noProof/>
          </w:rPr>
          <w:t xml:space="preserve"> </w:t>
        </w:r>
      </w:ins>
    </w:p>
    <w:p w:rsidR="00CC7382" w:rsidRDefault="00CC7382" w:rsidP="00CC7382">
      <w:pPr>
        <w:pStyle w:val="ListParagraph"/>
        <w:ind w:left="792"/>
        <w:rPr>
          <w:ins w:id="2448" w:author="Raymond Sidharta" w:date="2023-05-02T21:36:00Z"/>
          <w:sz w:val="24"/>
        </w:rPr>
      </w:pPr>
      <w:ins w:id="2449" w:author="Raymond Sidharta" w:date="2023-05-02T21:36:00Z">
        <w:r>
          <w:rPr>
            <w:sz w:val="24"/>
          </w:rPr>
          <w:t xml:space="preserve">Original file size: </w:t>
        </w:r>
      </w:ins>
      <w:ins w:id="2450" w:author="Raymond Sidharta" w:date="2023-05-02T21:39:00Z">
        <w:r w:rsidR="00BA7EDE">
          <w:rPr>
            <w:sz w:val="24"/>
          </w:rPr>
          <w:t>32.0</w:t>
        </w:r>
      </w:ins>
      <w:ins w:id="2451" w:author="Raymond Sidharta" w:date="2023-05-02T21:36:00Z">
        <w:r>
          <w:rPr>
            <w:sz w:val="24"/>
          </w:rPr>
          <w:t xml:space="preserve"> </w:t>
        </w:r>
        <w:r>
          <w:rPr>
            <w:rFonts w:hint="eastAsia"/>
            <w:sz w:val="24"/>
          </w:rPr>
          <w:t>K</w:t>
        </w:r>
        <w:r>
          <w:rPr>
            <w:sz w:val="24"/>
          </w:rPr>
          <w:t>B (</w:t>
        </w:r>
      </w:ins>
      <w:ins w:id="2452" w:author="Raymond Sidharta" w:date="2023-05-02T21:39:00Z">
        <w:r w:rsidR="00BA7EDE">
          <w:rPr>
            <w:sz w:val="24"/>
          </w:rPr>
          <w:t>32768</w:t>
        </w:r>
      </w:ins>
      <w:ins w:id="2453" w:author="Raymond Sidharta" w:date="2023-05-02T21:36:00Z">
        <w:r>
          <w:rPr>
            <w:sz w:val="24"/>
          </w:rPr>
          <w:t xml:space="preserve"> bytes)</w:t>
        </w:r>
      </w:ins>
      <w:ins w:id="2454" w:author="Raymond Sidharta" w:date="2023-05-02T21:37:00Z">
        <w:r w:rsidR="00806232" w:rsidRPr="00806232">
          <w:rPr>
            <w:noProof/>
          </w:rPr>
          <w:t xml:space="preserve"> </w:t>
        </w:r>
      </w:ins>
    </w:p>
    <w:p w:rsidR="00667288" w:rsidRPr="009B0CEC" w:rsidRDefault="00667288">
      <w:pPr>
        <w:spacing w:line="300" w:lineRule="auto"/>
        <w:rPr>
          <w:ins w:id="2455" w:author="Raymond Sidharta" w:date="2023-05-02T21:37:00Z"/>
          <w:sz w:val="24"/>
          <w:rPrChange w:id="2456" w:author="Raymond Sidharta" w:date="2023-05-03T00:56:00Z">
            <w:rPr>
              <w:ins w:id="2457" w:author="Raymond Sidharta" w:date="2023-05-02T21:37:00Z"/>
            </w:rPr>
          </w:rPrChange>
        </w:rPr>
        <w:pPrChange w:id="2458" w:author="Raymond Sidharta" w:date="2023-05-03T00:56:00Z">
          <w:pPr>
            <w:pStyle w:val="ListParagraph"/>
            <w:spacing w:line="300" w:lineRule="auto"/>
            <w:ind w:left="810"/>
          </w:pPr>
        </w:pPrChange>
      </w:pPr>
    </w:p>
    <w:p w:rsidR="00CC7382" w:rsidRDefault="00667288" w:rsidP="00CC7382">
      <w:pPr>
        <w:pStyle w:val="ListParagraph"/>
        <w:spacing w:line="300" w:lineRule="auto"/>
        <w:ind w:left="810"/>
        <w:rPr>
          <w:ins w:id="2459" w:author="Raymond Sidharta" w:date="2023-05-02T21:36:00Z"/>
          <w:sz w:val="24"/>
        </w:rPr>
      </w:pPr>
      <w:ins w:id="2460" w:author="Raymond Sidharta" w:date="2023-05-02T21:37:00Z">
        <w:r w:rsidRPr="00667288">
          <w:rPr>
            <w:noProof/>
          </w:rPr>
          <w:drawing>
            <wp:anchor distT="0" distB="0" distL="114300" distR="114300" simplePos="0" relativeHeight="251727872" behindDoc="0" locked="0" layoutInCell="1" allowOverlap="1" wp14:anchorId="47EA721A">
              <wp:simplePos x="0" y="0"/>
              <wp:positionH relativeFrom="column">
                <wp:posOffset>4297045</wp:posOffset>
              </wp:positionH>
              <wp:positionV relativeFrom="paragraph">
                <wp:posOffset>40005</wp:posOffset>
              </wp:positionV>
              <wp:extent cx="1203960" cy="744220"/>
              <wp:effectExtent l="0" t="0" r="0" b="0"/>
              <wp:wrapSquare wrapText="bothSides"/>
              <wp:docPr id="71" name="Picture 7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03960" cy="74422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461" w:author="Raymond Sidharta" w:date="2023-05-02T21:36:00Z">
        <w:r w:rsidR="00CC7382">
          <w:rPr>
            <w:sz w:val="24"/>
          </w:rPr>
          <w:t xml:space="preserve">Compressed filename: </w:t>
        </w:r>
        <w:r w:rsidR="00F11AF6">
          <w:rPr>
            <w:i/>
            <w:iCs/>
            <w:sz w:val="24"/>
          </w:rPr>
          <w:t>helloworld</w:t>
        </w:r>
        <w:r w:rsidR="00CC7382">
          <w:rPr>
            <w:i/>
            <w:iCs/>
            <w:sz w:val="24"/>
          </w:rPr>
          <w:t>_compressed.txt</w:t>
        </w:r>
        <w:r w:rsidR="00CC7382" w:rsidRPr="00CA1DCD">
          <w:rPr>
            <w:noProof/>
          </w:rPr>
          <w:t xml:space="preserve"> </w:t>
        </w:r>
      </w:ins>
    </w:p>
    <w:p w:rsidR="00CC7382" w:rsidRPr="00B40C87" w:rsidRDefault="00CC7382" w:rsidP="00CC7382">
      <w:pPr>
        <w:spacing w:line="300" w:lineRule="auto"/>
        <w:ind w:left="810"/>
        <w:rPr>
          <w:ins w:id="2462" w:author="Raymond Sidharta" w:date="2023-05-02T21:36:00Z"/>
          <w:sz w:val="24"/>
        </w:rPr>
      </w:pPr>
      <w:ins w:id="2463" w:author="Raymond Sidharta" w:date="2023-05-02T21:36:00Z">
        <w:r w:rsidRPr="00B40C87">
          <w:rPr>
            <w:sz w:val="24"/>
          </w:rPr>
          <w:t xml:space="preserve">Compressed file size: </w:t>
        </w:r>
      </w:ins>
      <w:ins w:id="2464" w:author="Raymond Sidharta" w:date="2023-05-02T21:39:00Z">
        <w:r w:rsidR="00035077">
          <w:rPr>
            <w:sz w:val="24"/>
          </w:rPr>
          <w:t>28.0</w:t>
        </w:r>
      </w:ins>
      <w:ins w:id="2465" w:author="Raymond Sidharta" w:date="2023-05-02T21:36:00Z">
        <w:r>
          <w:rPr>
            <w:sz w:val="24"/>
          </w:rPr>
          <w:t xml:space="preserve"> K</w:t>
        </w:r>
        <w:r w:rsidRPr="00B40C87">
          <w:rPr>
            <w:sz w:val="24"/>
          </w:rPr>
          <w:t>B / 8</w:t>
        </w:r>
        <w:r>
          <w:rPr>
            <w:sz w:val="24"/>
          </w:rPr>
          <w:t>*</w:t>
        </w:r>
        <w:r w:rsidRPr="00B40C87">
          <w:rPr>
            <w:sz w:val="24"/>
          </w:rPr>
          <w:t xml:space="preserve"> = </w:t>
        </w:r>
      </w:ins>
      <w:ins w:id="2466" w:author="Raymond Sidharta" w:date="2023-05-02T21:39:00Z">
        <w:r w:rsidR="00035077">
          <w:rPr>
            <w:sz w:val="24"/>
          </w:rPr>
          <w:t>3.58</w:t>
        </w:r>
      </w:ins>
      <w:ins w:id="2467" w:author="Raymond Sidharta" w:date="2023-05-02T21:36:00Z">
        <w:r w:rsidRPr="00B40C87">
          <w:rPr>
            <w:sz w:val="24"/>
          </w:rPr>
          <w:t xml:space="preserve"> Kb</w:t>
        </w:r>
        <w:r w:rsidRPr="00B40C87">
          <w:rPr>
            <w:b/>
            <w:bCs/>
            <w:sz w:val="24"/>
          </w:rPr>
          <w:t xml:space="preserve"> </w:t>
        </w:r>
        <w:r w:rsidRPr="00B40C87">
          <w:rPr>
            <w:sz w:val="24"/>
          </w:rPr>
          <w:t xml:space="preserve">= </w:t>
        </w:r>
      </w:ins>
      <w:ins w:id="2468" w:author="Raymond Sidharta" w:date="2023-05-02T21:39:00Z">
        <w:r w:rsidR="00035077">
          <w:rPr>
            <w:b/>
            <w:bCs/>
            <w:sz w:val="24"/>
          </w:rPr>
          <w:t>0.45</w:t>
        </w:r>
      </w:ins>
      <w:ins w:id="2469" w:author="Raymond Sidharta" w:date="2023-05-02T21:36:00Z">
        <w:r w:rsidRPr="00B40C87">
          <w:rPr>
            <w:b/>
            <w:bCs/>
            <w:sz w:val="24"/>
          </w:rPr>
          <w:t xml:space="preserve"> </w:t>
        </w:r>
        <w:r>
          <w:rPr>
            <w:b/>
            <w:bCs/>
            <w:sz w:val="24"/>
          </w:rPr>
          <w:t>K</w:t>
        </w:r>
        <w:r w:rsidRPr="00B40C87">
          <w:rPr>
            <w:b/>
            <w:bCs/>
            <w:sz w:val="24"/>
          </w:rPr>
          <w:t>B</w:t>
        </w:r>
        <w:r w:rsidRPr="006161EC">
          <w:rPr>
            <w:noProof/>
          </w:rPr>
          <w:t xml:space="preserve"> </w:t>
        </w:r>
      </w:ins>
    </w:p>
    <w:p w:rsidR="00CC7382" w:rsidRDefault="00CC7382" w:rsidP="00CC7382">
      <w:pPr>
        <w:ind w:left="810"/>
        <w:rPr>
          <w:ins w:id="2470" w:author="Raymond Sidharta" w:date="2023-05-02T21:36:00Z"/>
        </w:rPr>
      </w:pPr>
      <w:ins w:id="2471" w:author="Raymond Sidharta" w:date="2023-05-02T21:36:00Z">
        <w:r>
          <w:rPr>
            <w:sz w:val="24"/>
          </w:rPr>
          <w:t xml:space="preserve">Compression ratio: </w:t>
        </w:r>
      </w:ins>
      <w:ins w:id="2472" w:author="Raymond Sidharta" w:date="2023-05-02T21:39:00Z">
        <w:r w:rsidR="00E226EC">
          <w:rPr>
            <w:sz w:val="24"/>
          </w:rPr>
          <w:t>32.0</w:t>
        </w:r>
      </w:ins>
      <w:ins w:id="2473" w:author="Raymond Sidharta" w:date="2023-05-02T21:36:00Z">
        <w:r>
          <w:rPr>
            <w:sz w:val="24"/>
          </w:rPr>
          <w:t>/</w:t>
        </w:r>
      </w:ins>
      <w:ins w:id="2474" w:author="Raymond Sidharta" w:date="2023-05-02T21:39:00Z">
        <w:r w:rsidR="003A58A1">
          <w:rPr>
            <w:sz w:val="24"/>
          </w:rPr>
          <w:t>0.45</w:t>
        </w:r>
      </w:ins>
      <w:ins w:id="2475" w:author="Raymond Sidharta" w:date="2023-05-02T21:36:00Z">
        <w:r>
          <w:rPr>
            <w:sz w:val="24"/>
          </w:rPr>
          <w:t xml:space="preserve"> = </w:t>
        </w:r>
      </w:ins>
      <w:ins w:id="2476" w:author="Raymond Sidharta" w:date="2023-05-02T21:40:00Z">
        <w:r w:rsidR="002B6192">
          <w:rPr>
            <w:b/>
            <w:bCs/>
            <w:color w:val="FF0000"/>
            <w:sz w:val="24"/>
            <w:highlight w:val="yellow"/>
          </w:rPr>
          <w:t>71.11</w:t>
        </w:r>
      </w:ins>
      <w:ins w:id="2477" w:author="Raymond Sidharta" w:date="2023-05-02T21:36:00Z">
        <w:r w:rsidRPr="00F80F35">
          <w:rPr>
            <w:noProof/>
          </w:rPr>
          <w:t xml:space="preserve"> </w:t>
        </w:r>
      </w:ins>
    </w:p>
    <w:p w:rsidR="00CC7382" w:rsidRDefault="00CC7382" w:rsidP="00CC7382">
      <w:pPr>
        <w:pStyle w:val="ListParagraph"/>
        <w:ind w:left="792"/>
        <w:rPr>
          <w:ins w:id="2478" w:author="Raymond Sidharta" w:date="2023-05-02T21:36:00Z"/>
          <w:noProof/>
        </w:rPr>
      </w:pPr>
    </w:p>
    <w:p w:rsidR="00CC7382" w:rsidRDefault="00A14991" w:rsidP="00CC7382">
      <w:pPr>
        <w:pStyle w:val="ListParagraph"/>
        <w:spacing w:line="300" w:lineRule="auto"/>
        <w:ind w:left="752" w:firstLine="58"/>
        <w:rPr>
          <w:ins w:id="2479" w:author="Raymond Sidharta" w:date="2023-05-02T21:36:00Z"/>
          <w:i/>
          <w:iCs/>
          <w:sz w:val="24"/>
        </w:rPr>
      </w:pPr>
      <w:ins w:id="2480" w:author="Raymond Sidharta" w:date="2023-05-02T21:38:00Z">
        <w:r w:rsidRPr="00A14991">
          <w:rPr>
            <w:noProof/>
            <w:sz w:val="24"/>
          </w:rPr>
          <w:drawing>
            <wp:anchor distT="0" distB="0" distL="114300" distR="114300" simplePos="0" relativeHeight="251728896" behindDoc="0" locked="0" layoutInCell="1" allowOverlap="1" wp14:anchorId="7115F078">
              <wp:simplePos x="0" y="0"/>
              <wp:positionH relativeFrom="column">
                <wp:posOffset>4291298</wp:posOffset>
              </wp:positionH>
              <wp:positionV relativeFrom="paragraph">
                <wp:posOffset>57013</wp:posOffset>
              </wp:positionV>
              <wp:extent cx="1216025" cy="751840"/>
              <wp:effectExtent l="0" t="0" r="3175" b="0"/>
              <wp:wrapSquare wrapText="bothSides"/>
              <wp:docPr id="72" name="Picture 7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216025" cy="7518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481" w:author="Raymond Sidharta" w:date="2023-05-02T21:36:00Z">
        <w:r w:rsidR="00CC7382">
          <w:rPr>
            <w:sz w:val="24"/>
          </w:rPr>
          <w:t xml:space="preserve">Decompressed filename: </w:t>
        </w:r>
        <w:r w:rsidR="007A7CAB">
          <w:rPr>
            <w:i/>
            <w:iCs/>
            <w:sz w:val="24"/>
          </w:rPr>
          <w:t>helloworld</w:t>
        </w:r>
        <w:r w:rsidR="00CC7382">
          <w:rPr>
            <w:i/>
            <w:iCs/>
            <w:sz w:val="24"/>
          </w:rPr>
          <w:t>_decompressed.bmp</w:t>
        </w:r>
        <w:r w:rsidR="00CC7382" w:rsidRPr="00FE3567">
          <w:rPr>
            <w:noProof/>
          </w:rPr>
          <w:t xml:space="preserve"> </w:t>
        </w:r>
      </w:ins>
    </w:p>
    <w:p w:rsidR="00CC7382" w:rsidRDefault="00CC7382" w:rsidP="00CC7382">
      <w:pPr>
        <w:pStyle w:val="ListParagraph"/>
        <w:spacing w:line="300" w:lineRule="auto"/>
        <w:ind w:left="792"/>
        <w:rPr>
          <w:ins w:id="2482" w:author="Raymond Sidharta" w:date="2023-05-02T21:38:00Z"/>
          <w:noProof/>
        </w:rPr>
      </w:pPr>
      <w:ins w:id="2483" w:author="Raymond Sidharta" w:date="2023-05-02T21:36:00Z">
        <w:r>
          <w:rPr>
            <w:sz w:val="24"/>
          </w:rPr>
          <w:t xml:space="preserve">Decompressed file size: </w:t>
        </w:r>
      </w:ins>
      <w:ins w:id="2484" w:author="Raymond Sidharta" w:date="2023-05-02T21:40:00Z">
        <w:r w:rsidR="00772DE7">
          <w:rPr>
            <w:sz w:val="24"/>
          </w:rPr>
          <w:t>36.0</w:t>
        </w:r>
      </w:ins>
      <w:ins w:id="2485" w:author="Raymond Sidharta" w:date="2023-05-02T21:36:00Z">
        <w:r>
          <w:rPr>
            <w:sz w:val="24"/>
          </w:rPr>
          <w:t xml:space="preserve"> KB (</w:t>
        </w:r>
      </w:ins>
      <w:ins w:id="2486" w:author="Raymond Sidharta" w:date="2023-05-02T21:40:00Z">
        <w:r w:rsidR="00AA6E8B">
          <w:rPr>
            <w:sz w:val="24"/>
          </w:rPr>
          <w:t xml:space="preserve">36864 </w:t>
        </w:r>
      </w:ins>
      <w:ins w:id="2487" w:author="Raymond Sidharta" w:date="2023-05-02T21:36:00Z">
        <w:r>
          <w:rPr>
            <w:sz w:val="24"/>
          </w:rPr>
          <w:t>bytes)</w:t>
        </w:r>
      </w:ins>
      <w:ins w:id="2488" w:author="Raymond Sidharta" w:date="2023-05-02T21:38:00Z">
        <w:r w:rsidR="00A14991" w:rsidRPr="00A14991">
          <w:rPr>
            <w:noProof/>
          </w:rPr>
          <w:t xml:space="preserve"> </w:t>
        </w:r>
      </w:ins>
    </w:p>
    <w:p w:rsidR="00A14991" w:rsidRDefault="00DF0D6A" w:rsidP="00CC7382">
      <w:pPr>
        <w:pStyle w:val="ListParagraph"/>
        <w:spacing w:line="300" w:lineRule="auto"/>
        <w:ind w:left="792"/>
        <w:rPr>
          <w:ins w:id="2489" w:author="Raymond Sidharta" w:date="2023-05-02T21:38:00Z"/>
          <w:noProof/>
          <w:sz w:val="24"/>
          <w:szCs w:val="32"/>
        </w:rPr>
      </w:pPr>
      <w:ins w:id="2490" w:author="Raymond Sidharta" w:date="2023-05-02T21:41:00Z">
        <w:r w:rsidRPr="00A82AE7">
          <w:rPr>
            <w:noProof/>
            <w:sz w:val="24"/>
            <w:szCs w:val="32"/>
          </w:rPr>
          <w:drawing>
            <wp:anchor distT="0" distB="0" distL="114300" distR="114300" simplePos="0" relativeHeight="251729920" behindDoc="0" locked="0" layoutInCell="1" allowOverlap="1" wp14:anchorId="1C90E311">
              <wp:simplePos x="0" y="0"/>
              <wp:positionH relativeFrom="margin">
                <wp:align>center</wp:align>
              </wp:positionH>
              <wp:positionV relativeFrom="paragraph">
                <wp:posOffset>434975</wp:posOffset>
              </wp:positionV>
              <wp:extent cx="5112385" cy="2188210"/>
              <wp:effectExtent l="0" t="0" r="0" b="2540"/>
              <wp:wrapSquare wrapText="bothSides"/>
              <wp:docPr id="73" name="Picture 7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5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112385" cy="21882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2491" w:author="Raymond Sidharta" w:date="2023-05-02T21:38:00Z">
        <w:r w:rsidR="00A14991">
          <w:rPr>
            <w:noProof/>
            <w:sz w:val="24"/>
            <w:szCs w:val="32"/>
          </w:rPr>
          <w:t>Before vs After:</w:t>
        </w:r>
      </w:ins>
    </w:p>
    <w:p w:rsidR="00BA7EDE" w:rsidRDefault="007A094F" w:rsidP="00CC7382">
      <w:pPr>
        <w:pStyle w:val="ListParagraph"/>
        <w:spacing w:line="300" w:lineRule="auto"/>
        <w:ind w:left="792"/>
        <w:rPr>
          <w:ins w:id="2492" w:author="Raymond Sidharta" w:date="2023-05-03T00:23:00Z"/>
          <w:noProof/>
          <w:sz w:val="24"/>
          <w:szCs w:val="32"/>
        </w:rPr>
      </w:pPr>
      <w:ins w:id="2493" w:author="Raymond Sidharta" w:date="2023-05-03T00:04:00Z">
        <w:r>
          <w:rPr>
            <w:noProof/>
            <w:sz w:val="24"/>
            <w:szCs w:val="32"/>
          </w:rPr>
          <w:t>C</w:t>
        </w:r>
      </w:ins>
      <w:ins w:id="2494" w:author="Raymond Sidharta" w:date="2023-05-03T00:05:00Z">
        <w:r>
          <w:rPr>
            <w:noProof/>
            <w:sz w:val="24"/>
            <w:szCs w:val="32"/>
          </w:rPr>
          <w:t>onclusion:</w:t>
        </w:r>
      </w:ins>
      <w:ins w:id="2495" w:author="Raymond Sidharta" w:date="2023-05-03T00:07:00Z">
        <w:r w:rsidR="00FF684C">
          <w:rPr>
            <w:noProof/>
            <w:sz w:val="24"/>
            <w:szCs w:val="32"/>
          </w:rPr>
          <w:t xml:space="preserve"> </w:t>
        </w:r>
      </w:ins>
      <w:ins w:id="2496" w:author="Raymond Sidharta" w:date="2023-05-03T00:08:00Z">
        <w:r w:rsidR="00585A5C">
          <w:rPr>
            <w:noProof/>
            <w:sz w:val="24"/>
            <w:szCs w:val="32"/>
          </w:rPr>
          <w:t>in this case our compression algorithm d</w:t>
        </w:r>
      </w:ins>
      <w:ins w:id="2497" w:author="Raymond Sidharta" w:date="2023-05-03T00:09:00Z">
        <w:r w:rsidR="00585A5C">
          <w:rPr>
            <w:noProof/>
            <w:sz w:val="24"/>
            <w:szCs w:val="32"/>
          </w:rPr>
          <w:t>oesn’t do its job very well</w:t>
        </w:r>
      </w:ins>
      <w:ins w:id="2498" w:author="Raymond Sidharta" w:date="2023-05-03T00:11:00Z">
        <w:r w:rsidR="0017110B">
          <w:rPr>
            <w:noProof/>
            <w:sz w:val="24"/>
            <w:szCs w:val="32"/>
          </w:rPr>
          <w:t>, even in JPEG itself</w:t>
        </w:r>
      </w:ins>
      <w:ins w:id="2499" w:author="Raymond Sidharta" w:date="2023-05-03T00:09:00Z">
        <w:r w:rsidR="00585A5C">
          <w:rPr>
            <w:noProof/>
            <w:sz w:val="24"/>
            <w:szCs w:val="32"/>
          </w:rPr>
          <w:t xml:space="preserve">. Although the compression ratio also big, </w:t>
        </w:r>
        <w:r w:rsidR="005455A7">
          <w:rPr>
            <w:noProof/>
            <w:sz w:val="24"/>
            <w:szCs w:val="32"/>
          </w:rPr>
          <w:t xml:space="preserve">the </w:t>
        </w:r>
      </w:ins>
      <w:ins w:id="2500" w:author="Raymond Sidharta" w:date="2023-05-03T00:10:00Z">
        <w:r w:rsidR="005455A7">
          <w:rPr>
            <w:noProof/>
            <w:sz w:val="24"/>
            <w:szCs w:val="32"/>
          </w:rPr>
          <w:t xml:space="preserve">image quality when we decompress the data is </w:t>
        </w:r>
        <w:r w:rsidR="00133E99">
          <w:rPr>
            <w:noProof/>
            <w:sz w:val="24"/>
            <w:szCs w:val="32"/>
          </w:rPr>
          <w:t xml:space="preserve">really bad. </w:t>
        </w:r>
        <w:r w:rsidR="002F5631">
          <w:rPr>
            <w:noProof/>
            <w:sz w:val="24"/>
            <w:szCs w:val="32"/>
          </w:rPr>
          <w:t>As you can see,</w:t>
        </w:r>
      </w:ins>
      <w:ins w:id="2501" w:author="Raymond Sidharta" w:date="2023-05-03T00:11:00Z">
        <w:r w:rsidR="000D387D">
          <w:rPr>
            <w:noProof/>
            <w:sz w:val="24"/>
            <w:szCs w:val="32"/>
          </w:rPr>
          <w:t xml:space="preserve"> our compression </w:t>
        </w:r>
        <w:r w:rsidR="00CA0A84">
          <w:rPr>
            <w:noProof/>
            <w:sz w:val="24"/>
            <w:szCs w:val="32"/>
          </w:rPr>
          <w:t>creates new color</w:t>
        </w:r>
      </w:ins>
      <w:ins w:id="2502" w:author="Raymond Sidharta" w:date="2023-05-03T00:14:00Z">
        <w:r w:rsidR="00932217">
          <w:rPr>
            <w:noProof/>
            <w:sz w:val="24"/>
            <w:szCs w:val="32"/>
          </w:rPr>
          <w:t>s</w:t>
        </w:r>
      </w:ins>
      <w:ins w:id="2503" w:author="Raymond Sidharta" w:date="2023-05-03T00:11:00Z">
        <w:r w:rsidR="00CA0A84">
          <w:rPr>
            <w:noProof/>
            <w:sz w:val="24"/>
            <w:szCs w:val="32"/>
          </w:rPr>
          <w:t xml:space="preserve"> </w:t>
        </w:r>
      </w:ins>
      <w:ins w:id="2504" w:author="Raymond Sidharta" w:date="2023-05-03T00:12:00Z">
        <w:r w:rsidR="00CA0A84">
          <w:rPr>
            <w:noProof/>
            <w:sz w:val="24"/>
            <w:szCs w:val="32"/>
          </w:rPr>
          <w:t>around the ed</w:t>
        </w:r>
      </w:ins>
      <w:ins w:id="2505" w:author="Raymond Sidharta" w:date="2023-05-03T00:13:00Z">
        <w:r w:rsidR="00F47201">
          <w:rPr>
            <w:noProof/>
            <w:sz w:val="24"/>
            <w:szCs w:val="32"/>
          </w:rPr>
          <w:t>ge of the text</w:t>
        </w:r>
      </w:ins>
      <w:ins w:id="2506" w:author="Raymond Sidharta" w:date="2023-05-03T00:14:00Z">
        <w:r w:rsidR="00932217">
          <w:rPr>
            <w:noProof/>
            <w:sz w:val="24"/>
            <w:szCs w:val="32"/>
          </w:rPr>
          <w:t>, which do not appear in our original image.</w:t>
        </w:r>
        <w:r w:rsidR="00B139B5">
          <w:rPr>
            <w:noProof/>
            <w:sz w:val="24"/>
            <w:szCs w:val="32"/>
          </w:rPr>
          <w:t xml:space="preserve"> This obviously </w:t>
        </w:r>
      </w:ins>
      <w:ins w:id="2507" w:author="Raymond Sidharta" w:date="2023-05-03T00:15:00Z">
        <w:r w:rsidR="00DB178A">
          <w:rPr>
            <w:noProof/>
            <w:sz w:val="24"/>
            <w:szCs w:val="32"/>
          </w:rPr>
          <w:t>leads to quality drops, and one of JPEG’s drawback.</w:t>
        </w:r>
      </w:ins>
      <w:ins w:id="2508" w:author="Raymond Sidharta" w:date="2023-05-03T00:16:00Z">
        <w:r w:rsidR="00E36DAC">
          <w:rPr>
            <w:noProof/>
            <w:sz w:val="24"/>
            <w:szCs w:val="32"/>
          </w:rPr>
          <w:t xml:space="preserve"> Those colors are </w:t>
        </w:r>
        <w:r w:rsidR="00C47E52">
          <w:rPr>
            <w:noProof/>
            <w:sz w:val="24"/>
            <w:szCs w:val="32"/>
          </w:rPr>
          <w:t xml:space="preserve">result of </w:t>
        </w:r>
        <w:r w:rsidR="00E36DAC">
          <w:rPr>
            <w:noProof/>
            <w:sz w:val="24"/>
            <w:szCs w:val="32"/>
          </w:rPr>
          <w:t>JPEG compression side effect</w:t>
        </w:r>
        <w:r w:rsidR="00C47E52">
          <w:rPr>
            <w:noProof/>
            <w:sz w:val="24"/>
            <w:szCs w:val="32"/>
          </w:rPr>
          <w:t>, because text violates our</w:t>
        </w:r>
      </w:ins>
      <w:ins w:id="2509" w:author="Raymond Sidharta" w:date="2023-05-03T00:17:00Z">
        <w:r w:rsidR="00C47E52">
          <w:rPr>
            <w:noProof/>
            <w:sz w:val="24"/>
            <w:szCs w:val="32"/>
          </w:rPr>
          <w:t xml:space="preserve"> assumption that high frequency information doesn’t contribute a lot to the image.</w:t>
        </w:r>
      </w:ins>
      <w:ins w:id="2510" w:author="Raymond Sidharta" w:date="2023-05-03T00:21:00Z">
        <w:r w:rsidR="00A043BC">
          <w:rPr>
            <w:noProof/>
            <w:sz w:val="24"/>
            <w:szCs w:val="32"/>
          </w:rPr>
          <w:t xml:space="preserve"> </w:t>
        </w:r>
        <w:r w:rsidR="00ED1DC0">
          <w:rPr>
            <w:noProof/>
            <w:sz w:val="24"/>
            <w:szCs w:val="32"/>
          </w:rPr>
          <w:t xml:space="preserve">In text, there are lots of </w:t>
        </w:r>
      </w:ins>
      <w:ins w:id="2511" w:author="Raymond Sidharta" w:date="2023-05-03T00:22:00Z">
        <w:r w:rsidR="00ED1DC0">
          <w:rPr>
            <w:noProof/>
            <w:sz w:val="24"/>
            <w:szCs w:val="32"/>
          </w:rPr>
          <w:t xml:space="preserve">sharp changes </w:t>
        </w:r>
        <w:r w:rsidR="00E540D0">
          <w:rPr>
            <w:noProof/>
            <w:sz w:val="24"/>
            <w:szCs w:val="32"/>
          </w:rPr>
          <w:t>especially in luminosity component.</w:t>
        </w:r>
        <w:r w:rsidR="00B05290">
          <w:rPr>
            <w:noProof/>
            <w:sz w:val="24"/>
            <w:szCs w:val="32"/>
          </w:rPr>
          <w:t xml:space="preserve"> This condition which is not something that JPEG handles very well at</w:t>
        </w:r>
      </w:ins>
      <w:ins w:id="2512" w:author="Raymond Sidharta" w:date="2023-05-03T00:23:00Z">
        <w:r w:rsidR="00B05290">
          <w:rPr>
            <w:noProof/>
            <w:sz w:val="24"/>
            <w:szCs w:val="32"/>
          </w:rPr>
          <w:t xml:space="preserve"> all.</w:t>
        </w:r>
      </w:ins>
    </w:p>
    <w:p w:rsidR="00D64A5E" w:rsidRDefault="00D64A5E" w:rsidP="00CC7382">
      <w:pPr>
        <w:pStyle w:val="ListParagraph"/>
        <w:spacing w:line="300" w:lineRule="auto"/>
        <w:ind w:left="792"/>
        <w:rPr>
          <w:ins w:id="2513" w:author="Raymond Sidharta" w:date="2023-05-03T00:23:00Z"/>
          <w:noProof/>
          <w:sz w:val="24"/>
          <w:szCs w:val="32"/>
        </w:rPr>
      </w:pPr>
    </w:p>
    <w:p w:rsidR="00D64A5E" w:rsidRDefault="00D64A5E">
      <w:pPr>
        <w:pStyle w:val="ListParagraph"/>
        <w:ind w:left="792"/>
        <w:rPr>
          <w:ins w:id="2514" w:author="Raymond Sidharta" w:date="2023-05-03T01:08:00Z"/>
          <w:i/>
          <w:iCs/>
          <w:noProof/>
          <w:sz w:val="16"/>
          <w:szCs w:val="20"/>
        </w:rPr>
      </w:pPr>
      <w:ins w:id="2515" w:author="Raymond Sidharta" w:date="2023-05-03T00:23:00Z">
        <w:r w:rsidRPr="00166C15">
          <w:rPr>
            <w:i/>
            <w:iCs/>
            <w:noProof/>
            <w:sz w:val="16"/>
            <w:szCs w:val="20"/>
            <w:rPrChange w:id="2516" w:author="Raymond Sidharta" w:date="2023-05-03T00:40:00Z">
              <w:rPr>
                <w:noProof/>
                <w:sz w:val="24"/>
                <w:szCs w:val="32"/>
              </w:rPr>
            </w:rPrChange>
          </w:rPr>
          <w:t>*When we measure compressed data, we divide the size by 8.</w:t>
        </w:r>
      </w:ins>
      <w:ins w:id="2517" w:author="Raymond Sidharta" w:date="2023-05-03T00:24:00Z">
        <w:r w:rsidRPr="00166C15">
          <w:rPr>
            <w:i/>
            <w:iCs/>
            <w:noProof/>
            <w:sz w:val="16"/>
            <w:szCs w:val="20"/>
            <w:rPrChange w:id="2518" w:author="Raymond Sidharta" w:date="2023-05-03T00:40:00Z">
              <w:rPr>
                <w:noProof/>
                <w:sz w:val="24"/>
                <w:szCs w:val="32"/>
              </w:rPr>
            </w:rPrChange>
          </w:rPr>
          <w:t xml:space="preserve"> This because .txt file </w:t>
        </w:r>
        <w:r w:rsidR="004A62B0" w:rsidRPr="00166C15">
          <w:rPr>
            <w:i/>
            <w:iCs/>
            <w:noProof/>
            <w:sz w:val="16"/>
            <w:szCs w:val="20"/>
            <w:rPrChange w:id="2519" w:author="Raymond Sidharta" w:date="2023-05-03T00:40:00Z">
              <w:rPr>
                <w:noProof/>
                <w:sz w:val="24"/>
                <w:szCs w:val="32"/>
              </w:rPr>
            </w:rPrChange>
          </w:rPr>
          <w:t>use 8 bits (1 byte) to represent a character</w:t>
        </w:r>
        <w:r w:rsidR="00243593" w:rsidRPr="00166C15">
          <w:rPr>
            <w:i/>
            <w:iCs/>
            <w:noProof/>
            <w:sz w:val="16"/>
            <w:szCs w:val="20"/>
            <w:rPrChange w:id="2520" w:author="Raymond Sidharta" w:date="2023-05-03T00:40:00Z">
              <w:rPr>
                <w:noProof/>
                <w:sz w:val="24"/>
                <w:szCs w:val="32"/>
              </w:rPr>
            </w:rPrChange>
          </w:rPr>
          <w:t>, while our compressed data</w:t>
        </w:r>
      </w:ins>
      <w:ins w:id="2521" w:author="Raymond Sidharta" w:date="2023-05-03T00:25:00Z">
        <w:r w:rsidR="00243593" w:rsidRPr="00166C15">
          <w:rPr>
            <w:i/>
            <w:iCs/>
            <w:noProof/>
            <w:sz w:val="16"/>
            <w:szCs w:val="20"/>
            <w:rPrChange w:id="2522" w:author="Raymond Sidharta" w:date="2023-05-03T00:40:00Z">
              <w:rPr>
                <w:noProof/>
                <w:sz w:val="24"/>
                <w:szCs w:val="32"/>
              </w:rPr>
            </w:rPrChange>
          </w:rPr>
          <w:t xml:space="preserve"> just contains either 0 or 1, so it should be represented with one bit.</w:t>
        </w:r>
        <w:r w:rsidR="00602C24" w:rsidRPr="00166C15">
          <w:rPr>
            <w:i/>
            <w:iCs/>
            <w:noProof/>
            <w:sz w:val="16"/>
            <w:szCs w:val="20"/>
            <w:rPrChange w:id="2523" w:author="Raymond Sidharta" w:date="2023-05-03T00:40:00Z">
              <w:rPr>
                <w:noProof/>
                <w:sz w:val="24"/>
                <w:szCs w:val="32"/>
              </w:rPr>
            </w:rPrChange>
          </w:rPr>
          <w:t xml:space="preserve"> Therefore, by </w:t>
        </w:r>
        <w:r w:rsidR="00A1622A" w:rsidRPr="00166C15">
          <w:rPr>
            <w:i/>
            <w:iCs/>
            <w:noProof/>
            <w:sz w:val="16"/>
            <w:szCs w:val="20"/>
            <w:rPrChange w:id="2524" w:author="Raymond Sidharta" w:date="2023-05-03T00:40:00Z">
              <w:rPr>
                <w:noProof/>
                <w:sz w:val="24"/>
                <w:szCs w:val="32"/>
              </w:rPr>
            </w:rPrChange>
          </w:rPr>
          <w:t xml:space="preserve">dividing the file size by 8, we get </w:t>
        </w:r>
        <w:r w:rsidR="007F3806" w:rsidRPr="00166C15">
          <w:rPr>
            <w:i/>
            <w:iCs/>
            <w:noProof/>
            <w:sz w:val="16"/>
            <w:szCs w:val="20"/>
            <w:rPrChange w:id="2525" w:author="Raymond Sidharta" w:date="2023-05-03T00:40:00Z">
              <w:rPr>
                <w:noProof/>
                <w:sz w:val="24"/>
                <w:szCs w:val="32"/>
              </w:rPr>
            </w:rPrChange>
          </w:rPr>
          <w:t>the</w:t>
        </w:r>
        <w:r w:rsidR="00527A79" w:rsidRPr="00166C15">
          <w:rPr>
            <w:i/>
            <w:iCs/>
            <w:noProof/>
            <w:sz w:val="16"/>
            <w:szCs w:val="20"/>
            <w:rPrChange w:id="2526" w:author="Raymond Sidharta" w:date="2023-05-03T00:40:00Z">
              <w:rPr>
                <w:noProof/>
                <w:sz w:val="24"/>
                <w:szCs w:val="32"/>
              </w:rPr>
            </w:rPrChange>
          </w:rPr>
          <w:t xml:space="preserve"> bit length</w:t>
        </w:r>
        <w:r w:rsidR="0013470F" w:rsidRPr="00166C15">
          <w:rPr>
            <w:i/>
            <w:iCs/>
            <w:noProof/>
            <w:sz w:val="16"/>
            <w:szCs w:val="20"/>
            <w:rPrChange w:id="2527" w:author="Raymond Sidharta" w:date="2023-05-03T00:40:00Z">
              <w:rPr>
                <w:noProof/>
                <w:sz w:val="24"/>
                <w:szCs w:val="32"/>
              </w:rPr>
            </w:rPrChange>
          </w:rPr>
          <w:t xml:space="preserve"> </w:t>
        </w:r>
      </w:ins>
      <w:ins w:id="2528" w:author="Raymond Sidharta" w:date="2023-05-03T00:27:00Z">
        <w:r w:rsidR="00AA0815" w:rsidRPr="00166C15">
          <w:rPr>
            <w:i/>
            <w:iCs/>
            <w:noProof/>
            <w:sz w:val="16"/>
            <w:szCs w:val="20"/>
            <w:rPrChange w:id="2529" w:author="Raymond Sidharta" w:date="2023-05-03T00:40:00Z">
              <w:rPr>
                <w:i/>
                <w:iCs/>
                <w:noProof/>
                <w:sz w:val="20"/>
              </w:rPr>
            </w:rPrChange>
          </w:rPr>
          <w:t xml:space="preserve">in Kb </w:t>
        </w:r>
      </w:ins>
      <w:ins w:id="2530" w:author="Raymond Sidharta" w:date="2023-05-03T00:28:00Z">
        <w:r w:rsidR="00AA0815" w:rsidRPr="00166C15">
          <w:rPr>
            <w:i/>
            <w:iCs/>
            <w:noProof/>
            <w:sz w:val="16"/>
            <w:szCs w:val="20"/>
            <w:rPrChange w:id="2531" w:author="Raymond Sidharta" w:date="2023-05-03T00:40:00Z">
              <w:rPr>
                <w:i/>
                <w:iCs/>
                <w:noProof/>
                <w:sz w:val="20"/>
              </w:rPr>
            </w:rPrChange>
          </w:rPr>
          <w:t>or kilobits</w:t>
        </w:r>
      </w:ins>
      <w:ins w:id="2532" w:author="Raymond Sidharta" w:date="2023-05-03T00:26:00Z">
        <w:r w:rsidR="0013470F" w:rsidRPr="00166C15">
          <w:rPr>
            <w:i/>
            <w:iCs/>
            <w:noProof/>
            <w:sz w:val="16"/>
            <w:szCs w:val="20"/>
            <w:rPrChange w:id="2533" w:author="Raymond Sidharta" w:date="2023-05-03T00:40:00Z">
              <w:rPr>
                <w:noProof/>
                <w:sz w:val="24"/>
                <w:szCs w:val="32"/>
              </w:rPr>
            </w:rPrChange>
          </w:rPr>
          <w:t xml:space="preserve">. </w:t>
        </w:r>
        <w:r w:rsidR="000B35F0" w:rsidRPr="00166C15">
          <w:rPr>
            <w:i/>
            <w:iCs/>
            <w:noProof/>
            <w:sz w:val="16"/>
            <w:szCs w:val="20"/>
            <w:rPrChange w:id="2534" w:author="Raymond Sidharta" w:date="2023-05-03T00:40:00Z">
              <w:rPr>
                <w:noProof/>
                <w:sz w:val="24"/>
                <w:szCs w:val="32"/>
              </w:rPr>
            </w:rPrChange>
          </w:rPr>
          <w:t>Then, we divide the result again by 8, in order to convert bit to byte.</w:t>
        </w:r>
      </w:ins>
    </w:p>
    <w:p w:rsidR="00947D06" w:rsidRPr="00166C15" w:rsidRDefault="00947D06">
      <w:pPr>
        <w:pStyle w:val="ListParagraph"/>
        <w:ind w:left="792"/>
        <w:rPr>
          <w:ins w:id="2535" w:author="Raymond Sidharta" w:date="2023-05-02T21:27:00Z"/>
          <w:i/>
          <w:iCs/>
          <w:noProof/>
          <w:sz w:val="16"/>
          <w:szCs w:val="20"/>
          <w:rPrChange w:id="2536" w:author="Raymond Sidharta" w:date="2023-05-03T00:40:00Z">
            <w:rPr>
              <w:ins w:id="2537" w:author="Raymond Sidharta" w:date="2023-05-02T21:27:00Z"/>
              <w:noProof/>
              <w:sz w:val="24"/>
              <w:szCs w:val="32"/>
            </w:rPr>
          </w:rPrChange>
        </w:rPr>
        <w:pPrChange w:id="2538" w:author="Raymond Sidharta" w:date="2023-05-03T00:27:00Z">
          <w:pPr>
            <w:pStyle w:val="ListParagraph"/>
            <w:spacing w:line="300" w:lineRule="auto"/>
            <w:ind w:left="792"/>
          </w:pPr>
        </w:pPrChange>
      </w:pPr>
    </w:p>
    <w:p w:rsidR="00296541" w:rsidRPr="008C43B6" w:rsidRDefault="00296541" w:rsidP="00296541">
      <w:pPr>
        <w:pStyle w:val="ListParagraph"/>
        <w:numPr>
          <w:ilvl w:val="1"/>
          <w:numId w:val="1"/>
        </w:numPr>
        <w:spacing w:line="300" w:lineRule="auto"/>
        <w:rPr>
          <w:ins w:id="2539" w:author="Raymond Sidharta" w:date="2023-05-02T21:27:00Z"/>
          <w:noProof/>
          <w:sz w:val="28"/>
          <w:szCs w:val="36"/>
          <w:rPrChange w:id="2540" w:author="Raymond Sidharta" w:date="2023-05-02T21:27:00Z">
            <w:rPr>
              <w:ins w:id="2541" w:author="Raymond Sidharta" w:date="2023-05-02T21:27:00Z"/>
              <w:noProof/>
              <w:sz w:val="24"/>
              <w:szCs w:val="32"/>
            </w:rPr>
          </w:rPrChange>
        </w:rPr>
      </w:pPr>
      <w:ins w:id="2542" w:author="Raymond Sidharta" w:date="2023-05-02T21:27:00Z">
        <w:r w:rsidRPr="008C43B6">
          <w:rPr>
            <w:noProof/>
            <w:sz w:val="28"/>
            <w:szCs w:val="36"/>
            <w:rPrChange w:id="2543" w:author="Raymond Sidharta" w:date="2023-05-02T21:27:00Z">
              <w:rPr>
                <w:noProof/>
                <w:sz w:val="24"/>
                <w:szCs w:val="32"/>
              </w:rPr>
            </w:rPrChange>
          </w:rPr>
          <w:lastRenderedPageBreak/>
          <w:t>Summary</w:t>
        </w:r>
      </w:ins>
    </w:p>
    <w:p w:rsidR="008C43B6" w:rsidRDefault="00D64A5E">
      <w:pPr>
        <w:pStyle w:val="ListParagraph"/>
        <w:spacing w:line="300" w:lineRule="auto"/>
        <w:ind w:left="792"/>
        <w:rPr>
          <w:ins w:id="2544" w:author="Raymond Sidharta" w:date="2023-05-03T00:30:00Z"/>
          <w:noProof/>
          <w:sz w:val="24"/>
          <w:szCs w:val="32"/>
        </w:rPr>
      </w:pPr>
      <w:ins w:id="2545" w:author="Raymond Sidharta" w:date="2023-05-03T00:23:00Z">
        <w:r>
          <w:rPr>
            <w:noProof/>
            <w:sz w:val="24"/>
            <w:szCs w:val="32"/>
          </w:rPr>
          <w:t>H</w:t>
        </w:r>
      </w:ins>
      <w:ins w:id="2546" w:author="Raymond Sidharta" w:date="2023-05-03T00:28:00Z">
        <w:r w:rsidR="003260B4">
          <w:rPr>
            <w:noProof/>
            <w:sz w:val="24"/>
            <w:szCs w:val="32"/>
          </w:rPr>
          <w:t xml:space="preserve">uffman coding is a lossless </w:t>
        </w:r>
        <w:r w:rsidR="004874FD">
          <w:rPr>
            <w:noProof/>
            <w:sz w:val="24"/>
            <w:szCs w:val="32"/>
          </w:rPr>
          <w:t xml:space="preserve">compression algorithm by reducing </w:t>
        </w:r>
        <w:r w:rsidR="00711D25">
          <w:rPr>
            <w:noProof/>
            <w:sz w:val="24"/>
            <w:szCs w:val="32"/>
          </w:rPr>
          <w:t>the bit length of thos</w:t>
        </w:r>
      </w:ins>
      <w:ins w:id="2547" w:author="Raymond Sidharta" w:date="2023-05-03T00:29:00Z">
        <w:r w:rsidR="00711D25">
          <w:rPr>
            <w:noProof/>
            <w:sz w:val="24"/>
            <w:szCs w:val="32"/>
          </w:rPr>
          <w:t>e characters which appear more frequently.</w:t>
        </w:r>
        <w:r w:rsidR="00B10A5C">
          <w:rPr>
            <w:noProof/>
            <w:sz w:val="24"/>
            <w:szCs w:val="32"/>
          </w:rPr>
          <w:t xml:space="preserve"> Huffman coding is implemented </w:t>
        </w:r>
        <w:r w:rsidR="00233154">
          <w:rPr>
            <w:noProof/>
            <w:sz w:val="24"/>
            <w:szCs w:val="32"/>
          </w:rPr>
          <w:t xml:space="preserve">in text compression and </w:t>
        </w:r>
      </w:ins>
      <w:ins w:id="2548" w:author="Raymond Sidharta" w:date="2023-05-03T00:30:00Z">
        <w:r w:rsidR="00A271FC">
          <w:rPr>
            <w:noProof/>
            <w:sz w:val="24"/>
            <w:szCs w:val="32"/>
          </w:rPr>
          <w:t xml:space="preserve">JPEG </w:t>
        </w:r>
      </w:ins>
      <w:ins w:id="2549" w:author="Raymond Sidharta" w:date="2023-05-03T00:29:00Z">
        <w:r w:rsidR="00233154">
          <w:rPr>
            <w:noProof/>
            <w:sz w:val="24"/>
            <w:szCs w:val="32"/>
          </w:rPr>
          <w:t>image compression (DPCM and RLE).</w:t>
        </w:r>
        <w:r w:rsidR="000237FA">
          <w:rPr>
            <w:noProof/>
            <w:sz w:val="24"/>
            <w:szCs w:val="32"/>
          </w:rPr>
          <w:t xml:space="preserve"> Huffman coding</w:t>
        </w:r>
        <w:r w:rsidR="00094E2B">
          <w:rPr>
            <w:noProof/>
            <w:sz w:val="24"/>
            <w:szCs w:val="32"/>
          </w:rPr>
          <w:t xml:space="preserve"> has less efffe</w:t>
        </w:r>
      </w:ins>
      <w:ins w:id="2550" w:author="Raymond Sidharta" w:date="2023-05-03T00:30:00Z">
        <w:r w:rsidR="00094E2B">
          <w:rPr>
            <w:noProof/>
            <w:sz w:val="24"/>
            <w:szCs w:val="32"/>
          </w:rPr>
          <w:t>ctive impact</w:t>
        </w:r>
        <w:r w:rsidR="00533679">
          <w:rPr>
            <w:noProof/>
            <w:sz w:val="24"/>
            <w:szCs w:val="32"/>
          </w:rPr>
          <w:t xml:space="preserve"> while dealing high-entropy data.</w:t>
        </w:r>
      </w:ins>
    </w:p>
    <w:p w:rsidR="007663B9" w:rsidRDefault="007663B9">
      <w:pPr>
        <w:pStyle w:val="ListParagraph"/>
        <w:spacing w:line="300" w:lineRule="auto"/>
        <w:ind w:left="792"/>
        <w:rPr>
          <w:ins w:id="2551" w:author="Raymond Sidharta" w:date="2023-05-03T00:33:00Z"/>
          <w:noProof/>
          <w:sz w:val="24"/>
          <w:szCs w:val="32"/>
        </w:rPr>
      </w:pPr>
      <w:ins w:id="2552" w:author="Raymond Sidharta" w:date="2023-05-03T00:30:00Z">
        <w:r>
          <w:rPr>
            <w:noProof/>
            <w:sz w:val="24"/>
            <w:szCs w:val="32"/>
          </w:rPr>
          <w:t>JPEG is an image compression algorithm</w:t>
        </w:r>
      </w:ins>
      <w:ins w:id="2553" w:author="Raymond Sidharta" w:date="2023-05-03T00:31:00Z">
        <w:r w:rsidR="00EE6E10">
          <w:rPr>
            <w:noProof/>
            <w:sz w:val="24"/>
            <w:szCs w:val="32"/>
          </w:rPr>
          <w:t xml:space="preserve"> </w:t>
        </w:r>
      </w:ins>
      <w:ins w:id="2554" w:author="Raymond Sidharta" w:date="2023-05-03T00:30:00Z">
        <w:r w:rsidR="00A271FC">
          <w:rPr>
            <w:noProof/>
            <w:sz w:val="24"/>
            <w:szCs w:val="32"/>
          </w:rPr>
          <w:t>which</w:t>
        </w:r>
        <w:r w:rsidR="00061676">
          <w:rPr>
            <w:noProof/>
            <w:sz w:val="24"/>
            <w:szCs w:val="32"/>
          </w:rPr>
          <w:t xml:space="preserve"> implements los</w:t>
        </w:r>
      </w:ins>
      <w:ins w:id="2555" w:author="Raymond Sidharta" w:date="2023-05-03T00:31:00Z">
        <w:r w:rsidR="00061676">
          <w:rPr>
            <w:noProof/>
            <w:sz w:val="24"/>
            <w:szCs w:val="32"/>
          </w:rPr>
          <w:t>sy compression technique</w:t>
        </w:r>
        <w:r w:rsidR="00A267A1">
          <w:rPr>
            <w:noProof/>
            <w:sz w:val="24"/>
            <w:szCs w:val="32"/>
          </w:rPr>
          <w:t>, chrominance downsampling and quantization.</w:t>
        </w:r>
        <w:r w:rsidR="000C4A1A">
          <w:rPr>
            <w:noProof/>
            <w:sz w:val="24"/>
            <w:szCs w:val="32"/>
          </w:rPr>
          <w:t xml:space="preserve"> JPEG </w:t>
        </w:r>
        <w:r w:rsidR="003610A8">
          <w:rPr>
            <w:noProof/>
            <w:sz w:val="24"/>
            <w:szCs w:val="32"/>
          </w:rPr>
          <w:t>provides high compression ratio</w:t>
        </w:r>
        <w:r w:rsidR="00601505">
          <w:rPr>
            <w:noProof/>
            <w:sz w:val="24"/>
            <w:szCs w:val="32"/>
          </w:rPr>
          <w:t xml:space="preserve"> by exploiting human eyes weakness while recognizing </w:t>
        </w:r>
      </w:ins>
      <w:ins w:id="2556" w:author="Raymond Sidharta" w:date="2023-05-03T00:32:00Z">
        <w:r w:rsidR="00822A20">
          <w:rPr>
            <w:noProof/>
            <w:sz w:val="24"/>
            <w:szCs w:val="32"/>
          </w:rPr>
          <w:t>color</w:t>
        </w:r>
        <w:r w:rsidR="003D2AA8">
          <w:rPr>
            <w:noProof/>
            <w:sz w:val="24"/>
            <w:szCs w:val="32"/>
          </w:rPr>
          <w:t xml:space="preserve"> and high-frequency element</w:t>
        </w:r>
        <w:r w:rsidR="0089245A">
          <w:rPr>
            <w:noProof/>
            <w:sz w:val="24"/>
            <w:szCs w:val="32"/>
          </w:rPr>
          <w:t xml:space="preserve">s. </w:t>
        </w:r>
        <w:r w:rsidR="0048586E">
          <w:rPr>
            <w:noProof/>
            <w:sz w:val="24"/>
            <w:szCs w:val="32"/>
          </w:rPr>
          <w:t xml:space="preserve">However, one JPEG drawback is </w:t>
        </w:r>
        <w:r w:rsidR="00FF72C9">
          <w:rPr>
            <w:noProof/>
            <w:sz w:val="24"/>
            <w:szCs w:val="32"/>
          </w:rPr>
          <w:t>text image, because text image violates o</w:t>
        </w:r>
      </w:ins>
      <w:ins w:id="2557" w:author="Raymond Sidharta" w:date="2023-05-03T00:33:00Z">
        <w:r w:rsidR="00FF72C9">
          <w:rPr>
            <w:noProof/>
            <w:sz w:val="24"/>
            <w:szCs w:val="32"/>
          </w:rPr>
          <w:t xml:space="preserve">ur assumption if </w:t>
        </w:r>
        <w:r w:rsidR="00AE4481">
          <w:rPr>
            <w:noProof/>
            <w:sz w:val="24"/>
            <w:szCs w:val="32"/>
          </w:rPr>
          <w:t>high-frequency elements are not important</w:t>
        </w:r>
        <w:r w:rsidR="0068562F">
          <w:rPr>
            <w:noProof/>
            <w:sz w:val="24"/>
            <w:szCs w:val="32"/>
          </w:rPr>
          <w:t>.</w:t>
        </w:r>
      </w:ins>
    </w:p>
    <w:p w:rsidR="0068562F" w:rsidRPr="005B6AF3" w:rsidRDefault="0068562F">
      <w:pPr>
        <w:pStyle w:val="ListParagraph"/>
        <w:spacing w:line="300" w:lineRule="auto"/>
        <w:ind w:left="792"/>
        <w:rPr>
          <w:ins w:id="2558" w:author="Raymond Sidharta" w:date="2023-05-02T20:09:00Z"/>
          <w:noProof/>
          <w:sz w:val="24"/>
          <w:szCs w:val="32"/>
          <w:rPrChange w:id="2559" w:author="Raymond Sidharta" w:date="2023-05-02T21:18:00Z">
            <w:rPr>
              <w:ins w:id="2560" w:author="Raymond Sidharta" w:date="2023-05-02T20:09:00Z"/>
              <w:noProof/>
            </w:rPr>
          </w:rPrChange>
        </w:rPr>
        <w:pPrChange w:id="2561" w:author="Raymond Sidharta" w:date="2023-05-02T21:27:00Z">
          <w:pPr>
            <w:pStyle w:val="ListParagraph"/>
            <w:ind w:left="792"/>
          </w:pPr>
        </w:pPrChange>
      </w:pPr>
      <w:ins w:id="2562" w:author="Raymond Sidharta" w:date="2023-05-03T00:33:00Z">
        <w:r>
          <w:rPr>
            <w:noProof/>
            <w:sz w:val="24"/>
            <w:szCs w:val="32"/>
          </w:rPr>
          <w:t>We have accomplished our project very well.</w:t>
        </w:r>
        <w:r w:rsidR="00BD5200">
          <w:rPr>
            <w:noProof/>
            <w:sz w:val="24"/>
            <w:szCs w:val="32"/>
          </w:rPr>
          <w:t xml:space="preserve"> Not only learn about</w:t>
        </w:r>
      </w:ins>
      <w:ins w:id="2563" w:author="Raymond Sidharta" w:date="2023-05-03T00:34:00Z">
        <w:r w:rsidR="00BD5200">
          <w:rPr>
            <w:noProof/>
            <w:sz w:val="24"/>
            <w:szCs w:val="32"/>
          </w:rPr>
          <w:t xml:space="preserve"> how text and image compression work, </w:t>
        </w:r>
        <w:r w:rsidR="00892B00">
          <w:rPr>
            <w:noProof/>
            <w:sz w:val="24"/>
            <w:szCs w:val="32"/>
          </w:rPr>
          <w:t xml:space="preserve">this project also </w:t>
        </w:r>
        <w:r w:rsidR="00E44CFC">
          <w:rPr>
            <w:noProof/>
            <w:sz w:val="24"/>
            <w:szCs w:val="32"/>
          </w:rPr>
          <w:t xml:space="preserve">makes me </w:t>
        </w:r>
        <w:r w:rsidR="00DC12CB">
          <w:rPr>
            <w:noProof/>
            <w:sz w:val="24"/>
            <w:szCs w:val="32"/>
          </w:rPr>
          <w:t xml:space="preserve">know some python </w:t>
        </w:r>
        <w:r w:rsidR="00EC0601">
          <w:rPr>
            <w:noProof/>
            <w:sz w:val="24"/>
            <w:szCs w:val="32"/>
          </w:rPr>
          <w:t>libraries suc</w:t>
        </w:r>
      </w:ins>
      <w:ins w:id="2564" w:author="Raymond Sidharta" w:date="2023-05-03T00:35:00Z">
        <w:r w:rsidR="001F040C">
          <w:rPr>
            <w:noProof/>
            <w:sz w:val="24"/>
            <w:szCs w:val="32"/>
          </w:rPr>
          <w:t xml:space="preserve">h as numpy and </w:t>
        </w:r>
        <w:r w:rsidR="004F0ACE">
          <w:rPr>
            <w:noProof/>
            <w:sz w:val="24"/>
            <w:szCs w:val="32"/>
          </w:rPr>
          <w:t>cv2.</w:t>
        </w:r>
        <w:r w:rsidR="00722A05">
          <w:rPr>
            <w:noProof/>
            <w:sz w:val="24"/>
            <w:szCs w:val="32"/>
          </w:rPr>
          <w:t xml:space="preserve"> Although, </w:t>
        </w:r>
        <w:r w:rsidR="00301821">
          <w:rPr>
            <w:noProof/>
            <w:sz w:val="24"/>
            <w:szCs w:val="32"/>
          </w:rPr>
          <w:t xml:space="preserve">this project is far from perfect. Many </w:t>
        </w:r>
        <w:r w:rsidR="004A66B5">
          <w:rPr>
            <w:noProof/>
            <w:sz w:val="24"/>
            <w:szCs w:val="32"/>
          </w:rPr>
          <w:t xml:space="preserve">places </w:t>
        </w:r>
      </w:ins>
      <w:ins w:id="2565" w:author="Raymond Sidharta" w:date="2023-05-03T00:36:00Z">
        <w:r w:rsidR="004A66B5">
          <w:rPr>
            <w:noProof/>
            <w:sz w:val="24"/>
            <w:szCs w:val="32"/>
          </w:rPr>
          <w:t>should be improved</w:t>
        </w:r>
        <w:r w:rsidR="00F46CBC">
          <w:rPr>
            <w:noProof/>
            <w:sz w:val="24"/>
            <w:szCs w:val="32"/>
          </w:rPr>
          <w:t>, such as bit allocation design.</w:t>
        </w:r>
        <w:r w:rsidR="001B5BAF">
          <w:rPr>
            <w:noProof/>
            <w:sz w:val="24"/>
            <w:szCs w:val="32"/>
          </w:rPr>
          <w:t xml:space="preserve"> </w:t>
        </w:r>
        <w:r w:rsidR="00D61DB9">
          <w:rPr>
            <w:noProof/>
            <w:sz w:val="24"/>
            <w:szCs w:val="32"/>
          </w:rPr>
          <w:t xml:space="preserve">By learning to design the bit allocation by ourselves, </w:t>
        </w:r>
        <w:r w:rsidR="0031340F">
          <w:rPr>
            <w:noProof/>
            <w:sz w:val="24"/>
            <w:szCs w:val="32"/>
          </w:rPr>
          <w:t xml:space="preserve">we can </w:t>
        </w:r>
        <w:r w:rsidR="00216DB0">
          <w:rPr>
            <w:noProof/>
            <w:sz w:val="24"/>
            <w:szCs w:val="32"/>
          </w:rPr>
          <w:t xml:space="preserve">also </w:t>
        </w:r>
        <w:r w:rsidR="009E31B0">
          <w:rPr>
            <w:noProof/>
            <w:sz w:val="24"/>
            <w:szCs w:val="32"/>
          </w:rPr>
          <w:t xml:space="preserve">optimize </w:t>
        </w:r>
      </w:ins>
      <w:ins w:id="2566" w:author="Raymond Sidharta" w:date="2023-05-03T00:37:00Z">
        <w:r w:rsidR="00262C0D">
          <w:rPr>
            <w:noProof/>
            <w:sz w:val="24"/>
            <w:szCs w:val="32"/>
          </w:rPr>
          <w:t>the compression ratio.</w:t>
        </w:r>
      </w:ins>
    </w:p>
    <w:p w:rsidR="0038125B" w:rsidRPr="00803985" w:rsidRDefault="0038125B">
      <w:pPr>
        <w:rPr>
          <w:ins w:id="2567" w:author="Raymond Sidharta" w:date="2023-05-02T17:05:00Z"/>
          <w:sz w:val="24"/>
          <w:rPrChange w:id="2568" w:author="Raymond Sidharta" w:date="2023-05-03T00:37:00Z">
            <w:rPr>
              <w:ins w:id="2569" w:author="Raymond Sidharta" w:date="2023-05-02T17:05:00Z"/>
            </w:rPr>
          </w:rPrChange>
        </w:rPr>
        <w:pPrChange w:id="2570" w:author="Raymond Sidharta" w:date="2023-05-03T00:37:00Z">
          <w:pPr>
            <w:pStyle w:val="Heading2"/>
          </w:pPr>
        </w:pPrChange>
      </w:pPr>
    </w:p>
    <w:p w:rsidR="000C09D2" w:rsidDel="00803985" w:rsidRDefault="000C09D2" w:rsidP="003B4CFC">
      <w:pPr>
        <w:pStyle w:val="Heading2"/>
        <w:rPr>
          <w:del w:id="2571" w:author="Raymond Sidharta" w:date="2023-05-03T00:37:00Z"/>
        </w:rPr>
      </w:pPr>
      <w:r>
        <w:rPr>
          <w:rFonts w:hint="eastAsia"/>
        </w:rPr>
        <w:t>References:</w:t>
      </w:r>
    </w:p>
    <w:p w:rsidR="003B4CFC" w:rsidDel="00803985" w:rsidRDefault="003B4CFC">
      <w:pPr>
        <w:numPr>
          <w:ins w:id="2572" w:author="junx" w:date="2009-03-23T16:51:00Z"/>
        </w:numPr>
        <w:spacing w:line="300" w:lineRule="auto"/>
        <w:rPr>
          <w:ins w:id="2573" w:author="junx" w:date="2009-03-23T16:53:00Z"/>
          <w:del w:id="2574" w:author="Raymond Sidharta" w:date="2023-05-03T00:37:00Z"/>
          <w:sz w:val="24"/>
        </w:rPr>
        <w:pPrChange w:id="2575" w:author="Raymond Sidharta" w:date="2023-05-03T00:37:00Z">
          <w:pPr>
            <w:spacing w:line="300" w:lineRule="auto"/>
            <w:ind w:left="360"/>
          </w:pPr>
        </w:pPrChange>
      </w:pPr>
      <w:ins w:id="2576" w:author="junx" w:date="2009-03-23T16:51:00Z">
        <w:del w:id="2577" w:author="Raymond Sidharta" w:date="2023-05-03T00:37:00Z">
          <w:r w:rsidDel="00803985">
            <w:rPr>
              <w:rFonts w:hint="eastAsia"/>
            </w:rPr>
            <w:tab/>
          </w:r>
          <w:r w:rsidRPr="003B4CFC" w:rsidDel="00803985">
            <w:rPr>
              <w:rFonts w:hint="eastAsia"/>
              <w:sz w:val="24"/>
            </w:rPr>
            <w:delText>给出主要的参考文献，可以是论文、</w:delText>
          </w:r>
        </w:del>
      </w:ins>
      <w:ins w:id="2578" w:author="junx" w:date="2009-03-23T16:52:00Z">
        <w:del w:id="2579" w:author="Raymond Sidharta" w:date="2023-05-03T00:37:00Z">
          <w:r w:rsidRPr="003B4CFC" w:rsidDel="00803985">
            <w:rPr>
              <w:rFonts w:hint="eastAsia"/>
              <w:sz w:val="24"/>
            </w:rPr>
            <w:delText>网站、书籍、别人的技术报告等。</w:delText>
          </w:r>
        </w:del>
      </w:ins>
    </w:p>
    <w:p w:rsidR="004464DD" w:rsidDel="00803985" w:rsidRDefault="004464DD">
      <w:pPr>
        <w:numPr>
          <w:ins w:id="2580" w:author="junx" w:date="2009-03-23T16:53:00Z"/>
        </w:numPr>
        <w:spacing w:line="300" w:lineRule="auto"/>
        <w:rPr>
          <w:ins w:id="2581" w:author="junx" w:date="2009-03-23T16:53:00Z"/>
          <w:del w:id="2582" w:author="Raymond Sidharta" w:date="2023-05-03T00:37:00Z"/>
          <w:sz w:val="24"/>
        </w:rPr>
        <w:pPrChange w:id="2583" w:author="Raymond Sidharta" w:date="2023-05-03T00:37:00Z">
          <w:pPr>
            <w:spacing w:line="300" w:lineRule="auto"/>
          </w:pPr>
        </w:pPrChange>
      </w:pPr>
    </w:p>
    <w:p w:rsidR="004464DD" w:rsidDel="00803985" w:rsidRDefault="004464DD">
      <w:pPr>
        <w:numPr>
          <w:ins w:id="2584" w:author="junx" w:date="2009-03-23T16:53:00Z"/>
        </w:numPr>
        <w:spacing w:line="300" w:lineRule="auto"/>
        <w:rPr>
          <w:ins w:id="2585" w:author="junx" w:date="2009-03-23T16:53:00Z"/>
          <w:del w:id="2586" w:author="Raymond Sidharta" w:date="2023-05-03T00:37:00Z"/>
          <w:sz w:val="24"/>
        </w:rPr>
        <w:pPrChange w:id="2587" w:author="Raymond Sidharta" w:date="2023-05-03T00:37:00Z">
          <w:pPr>
            <w:spacing w:line="300" w:lineRule="auto"/>
          </w:pPr>
        </w:pPrChange>
      </w:pPr>
      <w:ins w:id="2588" w:author="junx" w:date="2009-03-23T16:53:00Z">
        <w:del w:id="2589" w:author="Raymond Sidharta" w:date="2023-05-03T00:37:00Z">
          <w:r w:rsidDel="00803985">
            <w:rPr>
              <w:rFonts w:hint="eastAsia"/>
              <w:sz w:val="24"/>
            </w:rPr>
            <w:delText>备注：</w:delText>
          </w:r>
        </w:del>
      </w:ins>
    </w:p>
    <w:p w:rsidR="004464DD" w:rsidRDefault="004464DD">
      <w:pPr>
        <w:pStyle w:val="Heading2"/>
        <w:rPr>
          <w:ins w:id="2590" w:author="Raymond Sidharta" w:date="2023-05-01T21:35:00Z"/>
        </w:rPr>
        <w:pPrChange w:id="2591" w:author="Raymond Sidharta" w:date="2023-05-03T00:37:00Z">
          <w:pPr>
            <w:spacing w:line="300" w:lineRule="auto"/>
            <w:ind w:left="360"/>
          </w:pPr>
        </w:pPrChange>
      </w:pPr>
      <w:ins w:id="2592" w:author="junx" w:date="2009-03-23T16:53:00Z">
        <w:del w:id="2593" w:author="Raymond Sidharta" w:date="2023-05-03T00:37:00Z">
          <w:r w:rsidDel="00803985">
            <w:rPr>
              <w:rFonts w:hint="eastAsia"/>
            </w:rPr>
            <w:tab/>
          </w:r>
          <w:r w:rsidR="00644793" w:rsidDel="00803985">
            <w:rPr>
              <w:rFonts w:hint="eastAsia"/>
            </w:rPr>
            <w:delText>代码中请给出较为详细的注释</w:delText>
          </w:r>
        </w:del>
      </w:ins>
      <w:ins w:id="2594" w:author="junx" w:date="2009-03-23T16:54:00Z">
        <w:del w:id="2595" w:author="Raymond Sidharta" w:date="2023-05-03T00:37:00Z">
          <w:r w:rsidR="00644793" w:rsidDel="00803985">
            <w:rPr>
              <w:rFonts w:hint="eastAsia"/>
            </w:rPr>
            <w:delText>，此报告中切勿粘贴大量代码，否则扣分。</w:delText>
          </w:r>
        </w:del>
      </w:ins>
    </w:p>
    <w:p w:rsidR="00FD20EC" w:rsidRPr="0085520F" w:rsidRDefault="002807CD">
      <w:pPr>
        <w:pStyle w:val="ListParagraph"/>
        <w:numPr>
          <w:ilvl w:val="0"/>
          <w:numId w:val="5"/>
          <w:ins w:id="2596" w:author="junx" w:date="2009-03-23T16:53:00Z"/>
        </w:numPr>
        <w:spacing w:line="300" w:lineRule="auto"/>
        <w:rPr>
          <w:ins w:id="2597" w:author="Raymond Sidharta" w:date="2023-05-01T21:35:00Z"/>
          <w:i/>
          <w:iCs/>
          <w:sz w:val="24"/>
          <w:rPrChange w:id="2598" w:author="Raymond Sidharta" w:date="2023-05-03T00:39:00Z">
            <w:rPr>
              <w:ins w:id="2599" w:author="Raymond Sidharta" w:date="2023-05-01T21:35:00Z"/>
            </w:rPr>
          </w:rPrChange>
        </w:rPr>
        <w:pPrChange w:id="2600" w:author="Raymond Sidharta" w:date="2023-05-03T00:38:00Z">
          <w:pPr>
            <w:spacing w:line="300" w:lineRule="auto"/>
            <w:ind w:left="360"/>
          </w:pPr>
        </w:pPrChange>
      </w:pPr>
      <w:ins w:id="2601" w:author="Raymond Sidharta" w:date="2023-05-03T00:38:00Z">
        <w:r w:rsidRPr="0085520F">
          <w:rPr>
            <w:i/>
            <w:iCs/>
            <w:sz w:val="24"/>
            <w:rPrChange w:id="2602" w:author="Raymond Sidharta" w:date="2023-05-03T00:39:00Z">
              <w:rPr/>
            </w:rPrChange>
          </w:rPr>
          <w:t xml:space="preserve">Ze, </w:t>
        </w:r>
      </w:ins>
      <w:ins w:id="2603" w:author="Raymond Sidharta" w:date="2023-05-03T00:37:00Z">
        <w:r w:rsidR="00803985" w:rsidRPr="0085520F">
          <w:rPr>
            <w:i/>
            <w:iCs/>
            <w:sz w:val="24"/>
            <w:rPrChange w:id="2604" w:author="Raymond Sidharta" w:date="2023-05-03T00:39:00Z">
              <w:rPr/>
            </w:rPrChange>
          </w:rPr>
          <w:t xml:space="preserve">Nian Li. </w:t>
        </w:r>
        <w:r w:rsidRPr="0085520F">
          <w:rPr>
            <w:i/>
            <w:iCs/>
            <w:sz w:val="24"/>
            <w:rPrChange w:id="2605" w:author="Raymond Sidharta" w:date="2023-05-03T00:39:00Z">
              <w:rPr/>
            </w:rPrChange>
          </w:rPr>
          <w:t>Drew</w:t>
        </w:r>
      </w:ins>
      <w:ins w:id="2606" w:author="Raymond Sidharta" w:date="2023-05-03T00:38:00Z">
        <w:r w:rsidRPr="0085520F">
          <w:rPr>
            <w:i/>
            <w:iCs/>
            <w:sz w:val="24"/>
            <w:rPrChange w:id="2607" w:author="Raymond Sidharta" w:date="2023-05-03T00:39:00Z">
              <w:rPr/>
            </w:rPrChange>
          </w:rPr>
          <w:t>, Mark S.</w:t>
        </w:r>
        <w:r w:rsidR="00382AF5" w:rsidRPr="0085520F">
          <w:rPr>
            <w:i/>
            <w:iCs/>
            <w:sz w:val="24"/>
            <w:rPrChange w:id="2608" w:author="Raymond Sidharta" w:date="2023-05-03T00:39:00Z">
              <w:rPr/>
            </w:rPrChange>
          </w:rPr>
          <w:t xml:space="preserve"> Fundamentals of Multimedia.</w:t>
        </w:r>
        <w:r w:rsidR="0085520F" w:rsidRPr="0085520F">
          <w:rPr>
            <w:i/>
            <w:iCs/>
            <w:sz w:val="24"/>
            <w:rPrChange w:id="2609" w:author="Raymond Sidharta" w:date="2023-05-03T00:39:00Z">
              <w:rPr/>
            </w:rPrChange>
          </w:rPr>
          <w:t xml:space="preserve"> </w:t>
        </w:r>
        <w:r w:rsidR="0085520F" w:rsidRPr="0085520F">
          <w:rPr>
            <w:rFonts w:hint="eastAsia"/>
            <w:i/>
            <w:iCs/>
            <w:sz w:val="24"/>
            <w:rPrChange w:id="2610" w:author="Raymond Sidharta" w:date="2023-05-03T00:39:00Z">
              <w:rPr>
                <w:rFonts w:hint="eastAsia"/>
              </w:rPr>
            </w:rPrChange>
          </w:rPr>
          <w:t>多媒体技术教程英文版</w:t>
        </w:r>
      </w:ins>
      <w:ins w:id="2611" w:author="Raymond Sidharta" w:date="2023-05-03T00:39:00Z">
        <w:r w:rsidR="0085520F">
          <w:rPr>
            <w:rFonts w:hint="eastAsia"/>
            <w:i/>
            <w:iCs/>
            <w:sz w:val="24"/>
          </w:rPr>
          <w:t>.</w:t>
        </w:r>
        <w:r w:rsidR="0085520F">
          <w:rPr>
            <w:rFonts w:hint="eastAsia"/>
            <w:i/>
            <w:iCs/>
            <w:sz w:val="24"/>
          </w:rPr>
          <w:t>机械工业</w:t>
        </w:r>
      </w:ins>
      <w:ins w:id="2612" w:author="Raymond Sidharta" w:date="2023-05-03T00:40:00Z">
        <w:r w:rsidR="0085520F">
          <w:rPr>
            <w:rFonts w:hint="eastAsia"/>
            <w:i/>
            <w:iCs/>
            <w:sz w:val="24"/>
          </w:rPr>
          <w:t>出版社</w:t>
        </w:r>
        <w:r w:rsidR="0085520F">
          <w:rPr>
            <w:rFonts w:hint="eastAsia"/>
            <w:i/>
            <w:iCs/>
            <w:sz w:val="24"/>
          </w:rPr>
          <w:t>.</w:t>
        </w:r>
        <w:r w:rsidR="0085520F">
          <w:rPr>
            <w:i/>
            <w:iCs/>
            <w:sz w:val="24"/>
          </w:rPr>
          <w:t>2004</w:t>
        </w:r>
      </w:ins>
    </w:p>
    <w:p w:rsidR="00FD20EC" w:rsidRPr="0085520F" w:rsidRDefault="009805E6">
      <w:pPr>
        <w:pStyle w:val="ListParagraph"/>
        <w:numPr>
          <w:ilvl w:val="0"/>
          <w:numId w:val="5"/>
          <w:ins w:id="2613" w:author="junx" w:date="2009-03-23T16:53:00Z"/>
        </w:numPr>
        <w:spacing w:line="300" w:lineRule="auto"/>
        <w:rPr>
          <w:ins w:id="2614" w:author="Raymond Sidharta" w:date="2023-05-01T22:09:00Z"/>
          <w:i/>
          <w:iCs/>
          <w:sz w:val="24"/>
          <w:rPrChange w:id="2615" w:author="Raymond Sidharta" w:date="2023-05-03T00:39:00Z">
            <w:rPr>
              <w:ins w:id="2616" w:author="Raymond Sidharta" w:date="2023-05-01T22:09:00Z"/>
            </w:rPr>
          </w:rPrChange>
        </w:rPr>
        <w:pPrChange w:id="2617" w:author="Raymond Sidharta" w:date="2023-05-03T00:38:00Z">
          <w:pPr>
            <w:spacing w:line="300" w:lineRule="auto"/>
            <w:ind w:left="360"/>
          </w:pPr>
        </w:pPrChange>
      </w:pPr>
      <w:ins w:id="2618" w:author="Raymond Sidharta" w:date="2023-05-01T22:09:00Z">
        <w:r w:rsidRPr="0085520F">
          <w:rPr>
            <w:i/>
            <w:iCs/>
            <w:sz w:val="24"/>
            <w:rPrChange w:id="2619" w:author="Raymond Sidharta" w:date="2023-05-03T00:39:00Z">
              <w:rPr/>
            </w:rPrChange>
          </w:rPr>
          <w:fldChar w:fldCharType="begin"/>
        </w:r>
        <w:r w:rsidRPr="0085520F">
          <w:rPr>
            <w:i/>
            <w:iCs/>
            <w:sz w:val="24"/>
            <w:rPrChange w:id="2620" w:author="Raymond Sidharta" w:date="2023-05-03T00:39:00Z">
              <w:rPr/>
            </w:rPrChange>
          </w:rPr>
          <w:instrText xml:space="preserve"> HYPERLINK "</w:instrText>
        </w:r>
      </w:ins>
      <w:ins w:id="2621" w:author="Raymond Sidharta" w:date="2023-05-01T21:35:00Z">
        <w:r w:rsidRPr="0085520F">
          <w:rPr>
            <w:i/>
            <w:iCs/>
            <w:sz w:val="24"/>
            <w:rPrChange w:id="2622" w:author="Raymond Sidharta" w:date="2023-05-03T00:39:00Z">
              <w:rPr/>
            </w:rPrChange>
          </w:rPr>
          <w:instrText>https://www.javatpoint.com/huffman-coding-java</w:instrText>
        </w:r>
      </w:ins>
      <w:ins w:id="2623" w:author="Raymond Sidharta" w:date="2023-05-01T22:09:00Z">
        <w:r w:rsidRPr="0085520F">
          <w:rPr>
            <w:i/>
            <w:iCs/>
            <w:sz w:val="24"/>
            <w:rPrChange w:id="2624" w:author="Raymond Sidharta" w:date="2023-05-03T00:39:00Z">
              <w:rPr/>
            </w:rPrChange>
          </w:rPr>
          <w:instrText xml:space="preserve">" </w:instrText>
        </w:r>
        <w:r w:rsidRPr="00D968B0">
          <w:rPr>
            <w:i/>
            <w:iCs/>
            <w:sz w:val="24"/>
          </w:rPr>
        </w:r>
        <w:r w:rsidRPr="0085520F">
          <w:rPr>
            <w:i/>
            <w:iCs/>
            <w:sz w:val="24"/>
            <w:rPrChange w:id="2625" w:author="Raymond Sidharta" w:date="2023-05-03T00:39:00Z">
              <w:rPr/>
            </w:rPrChange>
          </w:rPr>
          <w:fldChar w:fldCharType="separate"/>
        </w:r>
      </w:ins>
      <w:ins w:id="2626" w:author="Raymond Sidharta" w:date="2023-05-01T21:35:00Z">
        <w:r w:rsidRPr="0085520F">
          <w:rPr>
            <w:rStyle w:val="Hyperlink"/>
            <w:i/>
            <w:iCs/>
            <w:sz w:val="24"/>
            <w:rPrChange w:id="2627" w:author="Raymond Sidharta" w:date="2023-05-03T00:39:00Z">
              <w:rPr>
                <w:rStyle w:val="Hyperlink"/>
                <w:sz w:val="24"/>
              </w:rPr>
            </w:rPrChange>
          </w:rPr>
          <w:t>https://www.javatpoint.com/huffman-coding-java</w:t>
        </w:r>
      </w:ins>
      <w:ins w:id="2628" w:author="Raymond Sidharta" w:date="2023-05-01T22:09:00Z">
        <w:r w:rsidRPr="0085520F">
          <w:rPr>
            <w:i/>
            <w:iCs/>
            <w:sz w:val="24"/>
            <w:rPrChange w:id="2629" w:author="Raymond Sidharta" w:date="2023-05-03T00:39:00Z">
              <w:rPr/>
            </w:rPrChange>
          </w:rPr>
          <w:fldChar w:fldCharType="end"/>
        </w:r>
      </w:ins>
    </w:p>
    <w:p w:rsidR="009805E6" w:rsidRPr="0085520F" w:rsidRDefault="009805E6">
      <w:pPr>
        <w:pStyle w:val="ListParagraph"/>
        <w:numPr>
          <w:ilvl w:val="0"/>
          <w:numId w:val="5"/>
          <w:ins w:id="2630" w:author="junx" w:date="2009-03-23T16:53:00Z"/>
        </w:numPr>
        <w:spacing w:line="300" w:lineRule="auto"/>
        <w:rPr>
          <w:ins w:id="2631" w:author="Raymond Sidharta" w:date="2023-05-02T00:09:00Z"/>
          <w:i/>
          <w:iCs/>
          <w:sz w:val="24"/>
          <w:rPrChange w:id="2632" w:author="Raymond Sidharta" w:date="2023-05-03T00:39:00Z">
            <w:rPr>
              <w:ins w:id="2633" w:author="Raymond Sidharta" w:date="2023-05-02T00:09:00Z"/>
            </w:rPr>
          </w:rPrChange>
        </w:rPr>
        <w:pPrChange w:id="2634" w:author="Raymond Sidharta" w:date="2023-05-03T00:38:00Z">
          <w:pPr>
            <w:spacing w:line="300" w:lineRule="auto"/>
            <w:ind w:left="360"/>
          </w:pPr>
        </w:pPrChange>
      </w:pPr>
      <w:ins w:id="2635" w:author="Raymond Sidharta" w:date="2023-05-01T22:09:00Z">
        <w:r w:rsidRPr="0085520F">
          <w:rPr>
            <w:i/>
            <w:iCs/>
            <w:sz w:val="24"/>
            <w:rPrChange w:id="2636" w:author="Raymond Sidharta" w:date="2023-05-03T00:39:00Z">
              <w:rPr/>
            </w:rPrChange>
          </w:rPr>
          <w:fldChar w:fldCharType="begin"/>
        </w:r>
        <w:r w:rsidRPr="0085520F">
          <w:rPr>
            <w:i/>
            <w:iCs/>
            <w:sz w:val="24"/>
            <w:rPrChange w:id="2637" w:author="Raymond Sidharta" w:date="2023-05-03T00:39:00Z">
              <w:rPr/>
            </w:rPrChange>
          </w:rPr>
          <w:instrText xml:space="preserve"> HYPERLINK "https://www.adobe.com/creativecloud/file-types/image/raster/jpeg-file.html" </w:instrText>
        </w:r>
        <w:r w:rsidRPr="00D968B0">
          <w:rPr>
            <w:i/>
            <w:iCs/>
            <w:sz w:val="24"/>
          </w:rPr>
        </w:r>
        <w:r w:rsidRPr="0085520F">
          <w:rPr>
            <w:i/>
            <w:iCs/>
            <w:sz w:val="24"/>
            <w:rPrChange w:id="2638" w:author="Raymond Sidharta" w:date="2023-05-03T00:39:00Z">
              <w:rPr/>
            </w:rPrChange>
          </w:rPr>
          <w:fldChar w:fldCharType="separate"/>
        </w:r>
        <w:r w:rsidRPr="0085520F">
          <w:rPr>
            <w:rStyle w:val="Hyperlink"/>
            <w:i/>
            <w:iCs/>
            <w:sz w:val="24"/>
            <w:rPrChange w:id="2639" w:author="Raymond Sidharta" w:date="2023-05-03T00:39:00Z">
              <w:rPr>
                <w:rStyle w:val="Hyperlink"/>
                <w:sz w:val="24"/>
              </w:rPr>
            </w:rPrChange>
          </w:rPr>
          <w:t>https://www.adobe.com/creativecloud/file-types/image/raster/jpeg-file.html</w:t>
        </w:r>
        <w:r w:rsidRPr="0085520F">
          <w:rPr>
            <w:i/>
            <w:iCs/>
            <w:sz w:val="24"/>
            <w:rPrChange w:id="2640" w:author="Raymond Sidharta" w:date="2023-05-03T00:39:00Z">
              <w:rPr/>
            </w:rPrChange>
          </w:rPr>
          <w:fldChar w:fldCharType="end"/>
        </w:r>
      </w:ins>
    </w:p>
    <w:p w:rsidR="002A5026" w:rsidRPr="0085520F" w:rsidRDefault="002A5026">
      <w:pPr>
        <w:pStyle w:val="ListParagraph"/>
        <w:numPr>
          <w:ilvl w:val="0"/>
          <w:numId w:val="5"/>
          <w:ins w:id="2641" w:author="junx" w:date="2009-03-23T16:53:00Z"/>
        </w:numPr>
        <w:spacing w:line="300" w:lineRule="auto"/>
        <w:rPr>
          <w:ins w:id="2642" w:author="Raymond Sidharta" w:date="2023-05-02T00:09:00Z"/>
          <w:i/>
          <w:iCs/>
          <w:sz w:val="24"/>
          <w:rPrChange w:id="2643" w:author="Raymond Sidharta" w:date="2023-05-03T00:39:00Z">
            <w:rPr>
              <w:ins w:id="2644" w:author="Raymond Sidharta" w:date="2023-05-02T00:09:00Z"/>
            </w:rPr>
          </w:rPrChange>
        </w:rPr>
        <w:pPrChange w:id="2645" w:author="Raymond Sidharta" w:date="2023-05-03T00:38:00Z">
          <w:pPr>
            <w:spacing w:line="300" w:lineRule="auto"/>
            <w:ind w:left="360"/>
          </w:pPr>
        </w:pPrChange>
      </w:pPr>
      <w:ins w:id="2646" w:author="Raymond Sidharta" w:date="2023-05-02T00:09:00Z">
        <w:r w:rsidRPr="0085520F">
          <w:rPr>
            <w:i/>
            <w:iCs/>
            <w:sz w:val="24"/>
            <w:rPrChange w:id="2647" w:author="Raymond Sidharta" w:date="2023-05-03T00:39:00Z">
              <w:rPr/>
            </w:rPrChange>
          </w:rPr>
          <w:fldChar w:fldCharType="begin"/>
        </w:r>
        <w:r w:rsidRPr="0085520F">
          <w:rPr>
            <w:i/>
            <w:iCs/>
            <w:sz w:val="24"/>
            <w:rPrChange w:id="2648" w:author="Raymond Sidharta" w:date="2023-05-03T00:39:00Z">
              <w:rPr/>
            </w:rPrChange>
          </w:rPr>
          <w:instrText xml:space="preserve"> HYPERLINK "https://en.wikipedia.org/wiki/Discrete_cosine_transform" </w:instrText>
        </w:r>
        <w:r w:rsidRPr="00D968B0">
          <w:rPr>
            <w:i/>
            <w:iCs/>
            <w:sz w:val="24"/>
          </w:rPr>
        </w:r>
        <w:r w:rsidRPr="0085520F">
          <w:rPr>
            <w:i/>
            <w:iCs/>
            <w:sz w:val="24"/>
            <w:rPrChange w:id="2649" w:author="Raymond Sidharta" w:date="2023-05-03T00:39:00Z">
              <w:rPr/>
            </w:rPrChange>
          </w:rPr>
          <w:fldChar w:fldCharType="separate"/>
        </w:r>
        <w:r w:rsidRPr="0085520F">
          <w:rPr>
            <w:rStyle w:val="Hyperlink"/>
            <w:i/>
            <w:iCs/>
            <w:sz w:val="24"/>
            <w:rPrChange w:id="2650" w:author="Raymond Sidharta" w:date="2023-05-03T00:39:00Z">
              <w:rPr>
                <w:rStyle w:val="Hyperlink"/>
                <w:sz w:val="24"/>
              </w:rPr>
            </w:rPrChange>
          </w:rPr>
          <w:t>https://en.wikipedia.org/wiki/Discrete_cosine_transform</w:t>
        </w:r>
        <w:r w:rsidRPr="0085520F">
          <w:rPr>
            <w:i/>
            <w:iCs/>
            <w:sz w:val="24"/>
            <w:rPrChange w:id="2651" w:author="Raymond Sidharta" w:date="2023-05-03T00:39:00Z">
              <w:rPr/>
            </w:rPrChange>
          </w:rPr>
          <w:fldChar w:fldCharType="end"/>
        </w:r>
      </w:ins>
    </w:p>
    <w:p w:rsidR="002A5026" w:rsidRDefault="002A5026" w:rsidP="004464DD">
      <w:pPr>
        <w:numPr>
          <w:ins w:id="2652" w:author="junx" w:date="2009-03-23T16:53:00Z"/>
        </w:numPr>
        <w:spacing w:line="300" w:lineRule="auto"/>
        <w:ind w:left="360"/>
        <w:rPr>
          <w:ins w:id="2653" w:author="Raymond Sidharta" w:date="2023-05-01T22:09:00Z"/>
          <w:sz w:val="24"/>
        </w:rPr>
      </w:pPr>
    </w:p>
    <w:p w:rsidR="009805E6" w:rsidRPr="004464DD" w:rsidRDefault="009805E6" w:rsidP="004464DD">
      <w:pPr>
        <w:numPr>
          <w:ins w:id="2654" w:author="junx" w:date="2009-03-23T16:53:00Z"/>
        </w:numPr>
        <w:spacing w:line="300" w:lineRule="auto"/>
        <w:ind w:left="360"/>
        <w:rPr>
          <w:ins w:id="2655" w:author="junx" w:date="2009-03-23T16:51:00Z"/>
          <w:sz w:val="24"/>
        </w:rPr>
      </w:pPr>
    </w:p>
    <w:sectPr w:rsidR="009805E6" w:rsidRPr="004464DD">
      <w:pgSz w:w="11906" w:h="16838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57A2537"/>
    <w:multiLevelType w:val="multilevel"/>
    <w:tmpl w:val="D2024B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sz w:val="28"/>
        <w:szCs w:val="28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017FE1"/>
    <w:multiLevelType w:val="hybridMultilevel"/>
    <w:tmpl w:val="82160E4E"/>
    <w:lvl w:ilvl="0" w:tplc="D99494BC">
      <w:start w:val="3"/>
      <w:numFmt w:val="bullet"/>
      <w:lvlText w:val="-"/>
      <w:lvlJc w:val="left"/>
      <w:pPr>
        <w:ind w:left="1890" w:hanging="360"/>
      </w:pPr>
      <w:rPr>
        <w:rFonts w:ascii="Times New Roman" w:eastAsia="宋体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2" w15:restartNumberingAfterBreak="0">
    <w:nsid w:val="65E01A65"/>
    <w:multiLevelType w:val="hybridMultilevel"/>
    <w:tmpl w:val="D9621326"/>
    <w:lvl w:ilvl="0" w:tplc="2F763808">
      <w:start w:val="3"/>
      <w:numFmt w:val="bullet"/>
      <w:lvlText w:val="-"/>
      <w:lvlJc w:val="left"/>
      <w:pPr>
        <w:ind w:left="1890" w:hanging="360"/>
      </w:pPr>
      <w:rPr>
        <w:rFonts w:ascii="Times New Roman" w:eastAsia="宋体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6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50" w:hanging="360"/>
      </w:pPr>
      <w:rPr>
        <w:rFonts w:ascii="Wingdings" w:hAnsi="Wingdings" w:hint="default"/>
      </w:rPr>
    </w:lvl>
  </w:abstractNum>
  <w:abstractNum w:abstractNumId="3" w15:restartNumberingAfterBreak="0">
    <w:nsid w:val="690E1AEC"/>
    <w:multiLevelType w:val="hybridMultilevel"/>
    <w:tmpl w:val="B7329C78"/>
    <w:lvl w:ilvl="0" w:tplc="E4588906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3E0882"/>
    <w:multiLevelType w:val="hybridMultilevel"/>
    <w:tmpl w:val="1986B2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67960131">
    <w:abstractNumId w:val="0"/>
  </w:num>
  <w:num w:numId="2" w16cid:durableId="1712413984">
    <w:abstractNumId w:val="3"/>
  </w:num>
  <w:num w:numId="3" w16cid:durableId="1539006767">
    <w:abstractNumId w:val="2"/>
  </w:num>
  <w:num w:numId="4" w16cid:durableId="1971158420">
    <w:abstractNumId w:val="1"/>
  </w:num>
  <w:num w:numId="5" w16cid:durableId="418528339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Raymond Sidharta">
    <w15:presenceInfo w15:providerId="Windows Live" w15:userId="b808c1253fe9645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trackRevisions/>
  <w:defaultTabStop w:val="418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09D2"/>
    <w:rsid w:val="0000094F"/>
    <w:rsid w:val="00000ECA"/>
    <w:rsid w:val="00001ADD"/>
    <w:rsid w:val="0000296F"/>
    <w:rsid w:val="00003266"/>
    <w:rsid w:val="00003658"/>
    <w:rsid w:val="00003E2A"/>
    <w:rsid w:val="00004FEC"/>
    <w:rsid w:val="000055FA"/>
    <w:rsid w:val="000058FE"/>
    <w:rsid w:val="00006004"/>
    <w:rsid w:val="000064C3"/>
    <w:rsid w:val="000066D9"/>
    <w:rsid w:val="00007AC6"/>
    <w:rsid w:val="00010D4B"/>
    <w:rsid w:val="000120B5"/>
    <w:rsid w:val="00013114"/>
    <w:rsid w:val="000134CD"/>
    <w:rsid w:val="00013C7E"/>
    <w:rsid w:val="00014548"/>
    <w:rsid w:val="00014E7A"/>
    <w:rsid w:val="00015D2F"/>
    <w:rsid w:val="00016698"/>
    <w:rsid w:val="00016DB6"/>
    <w:rsid w:val="000170C0"/>
    <w:rsid w:val="0001735A"/>
    <w:rsid w:val="00017601"/>
    <w:rsid w:val="0002043F"/>
    <w:rsid w:val="00020A14"/>
    <w:rsid w:val="00022351"/>
    <w:rsid w:val="00022B63"/>
    <w:rsid w:val="000231B6"/>
    <w:rsid w:val="000237FA"/>
    <w:rsid w:val="00024424"/>
    <w:rsid w:val="00024DD4"/>
    <w:rsid w:val="00030FA0"/>
    <w:rsid w:val="000315BA"/>
    <w:rsid w:val="000315CA"/>
    <w:rsid w:val="00031FB3"/>
    <w:rsid w:val="00032CE3"/>
    <w:rsid w:val="00035077"/>
    <w:rsid w:val="000355A7"/>
    <w:rsid w:val="00036258"/>
    <w:rsid w:val="00036BD8"/>
    <w:rsid w:val="00037EF8"/>
    <w:rsid w:val="0004013F"/>
    <w:rsid w:val="000408F5"/>
    <w:rsid w:val="00040E7C"/>
    <w:rsid w:val="00041927"/>
    <w:rsid w:val="00042335"/>
    <w:rsid w:val="00044BDC"/>
    <w:rsid w:val="00045771"/>
    <w:rsid w:val="000469B7"/>
    <w:rsid w:val="00047368"/>
    <w:rsid w:val="0004737D"/>
    <w:rsid w:val="0004769D"/>
    <w:rsid w:val="00050F6E"/>
    <w:rsid w:val="0005174E"/>
    <w:rsid w:val="00051754"/>
    <w:rsid w:val="00052E85"/>
    <w:rsid w:val="00053F2B"/>
    <w:rsid w:val="00054608"/>
    <w:rsid w:val="00054F80"/>
    <w:rsid w:val="00055509"/>
    <w:rsid w:val="00055651"/>
    <w:rsid w:val="000556BC"/>
    <w:rsid w:val="00056EAF"/>
    <w:rsid w:val="000573C8"/>
    <w:rsid w:val="00060272"/>
    <w:rsid w:val="0006039D"/>
    <w:rsid w:val="00061354"/>
    <w:rsid w:val="00061676"/>
    <w:rsid w:val="00061FAA"/>
    <w:rsid w:val="00063248"/>
    <w:rsid w:val="00063D97"/>
    <w:rsid w:val="00064BA8"/>
    <w:rsid w:val="00064DAF"/>
    <w:rsid w:val="00064F7F"/>
    <w:rsid w:val="00065995"/>
    <w:rsid w:val="00066386"/>
    <w:rsid w:val="00071815"/>
    <w:rsid w:val="00071E8B"/>
    <w:rsid w:val="0007229C"/>
    <w:rsid w:val="00073C9F"/>
    <w:rsid w:val="00075573"/>
    <w:rsid w:val="00076B51"/>
    <w:rsid w:val="000772DD"/>
    <w:rsid w:val="0008054F"/>
    <w:rsid w:val="00081025"/>
    <w:rsid w:val="0008171C"/>
    <w:rsid w:val="00083C5C"/>
    <w:rsid w:val="00084C89"/>
    <w:rsid w:val="0008548C"/>
    <w:rsid w:val="0008580D"/>
    <w:rsid w:val="00086D12"/>
    <w:rsid w:val="000870F2"/>
    <w:rsid w:val="000903EC"/>
    <w:rsid w:val="00090E97"/>
    <w:rsid w:val="00092245"/>
    <w:rsid w:val="00092628"/>
    <w:rsid w:val="0009294F"/>
    <w:rsid w:val="000933BD"/>
    <w:rsid w:val="00093873"/>
    <w:rsid w:val="00093FFF"/>
    <w:rsid w:val="00094BC6"/>
    <w:rsid w:val="00094E2B"/>
    <w:rsid w:val="000963DF"/>
    <w:rsid w:val="00096D4B"/>
    <w:rsid w:val="000A0F1A"/>
    <w:rsid w:val="000A256C"/>
    <w:rsid w:val="000A2694"/>
    <w:rsid w:val="000A27AB"/>
    <w:rsid w:val="000A2896"/>
    <w:rsid w:val="000A29CC"/>
    <w:rsid w:val="000A465D"/>
    <w:rsid w:val="000A5CEA"/>
    <w:rsid w:val="000A6E6D"/>
    <w:rsid w:val="000A772B"/>
    <w:rsid w:val="000A7EF2"/>
    <w:rsid w:val="000B033D"/>
    <w:rsid w:val="000B0825"/>
    <w:rsid w:val="000B08E8"/>
    <w:rsid w:val="000B0C5E"/>
    <w:rsid w:val="000B19DF"/>
    <w:rsid w:val="000B1A50"/>
    <w:rsid w:val="000B259B"/>
    <w:rsid w:val="000B25E6"/>
    <w:rsid w:val="000B328C"/>
    <w:rsid w:val="000B35F0"/>
    <w:rsid w:val="000B4DF3"/>
    <w:rsid w:val="000B635B"/>
    <w:rsid w:val="000B6894"/>
    <w:rsid w:val="000B6BBF"/>
    <w:rsid w:val="000C09D2"/>
    <w:rsid w:val="000C1726"/>
    <w:rsid w:val="000C1738"/>
    <w:rsid w:val="000C1F32"/>
    <w:rsid w:val="000C2324"/>
    <w:rsid w:val="000C2485"/>
    <w:rsid w:val="000C2747"/>
    <w:rsid w:val="000C3A34"/>
    <w:rsid w:val="000C4A1A"/>
    <w:rsid w:val="000C67EE"/>
    <w:rsid w:val="000C712E"/>
    <w:rsid w:val="000C79A8"/>
    <w:rsid w:val="000C7F96"/>
    <w:rsid w:val="000D1E74"/>
    <w:rsid w:val="000D34F8"/>
    <w:rsid w:val="000D387D"/>
    <w:rsid w:val="000D3F2B"/>
    <w:rsid w:val="000D41E9"/>
    <w:rsid w:val="000D53A7"/>
    <w:rsid w:val="000D5AC9"/>
    <w:rsid w:val="000D5BFD"/>
    <w:rsid w:val="000D74EB"/>
    <w:rsid w:val="000E34EE"/>
    <w:rsid w:val="000E36DE"/>
    <w:rsid w:val="000E3E81"/>
    <w:rsid w:val="000E433B"/>
    <w:rsid w:val="000E4AAB"/>
    <w:rsid w:val="000E50B3"/>
    <w:rsid w:val="000E536F"/>
    <w:rsid w:val="000E7EA7"/>
    <w:rsid w:val="000F01BD"/>
    <w:rsid w:val="000F1969"/>
    <w:rsid w:val="000F1992"/>
    <w:rsid w:val="000F32F6"/>
    <w:rsid w:val="000F3430"/>
    <w:rsid w:val="000F3675"/>
    <w:rsid w:val="000F3B84"/>
    <w:rsid w:val="000F49A0"/>
    <w:rsid w:val="000F4FDD"/>
    <w:rsid w:val="000F5345"/>
    <w:rsid w:val="000F56B5"/>
    <w:rsid w:val="000F58C9"/>
    <w:rsid w:val="000F7A68"/>
    <w:rsid w:val="000F7D6D"/>
    <w:rsid w:val="0010032C"/>
    <w:rsid w:val="00100E0D"/>
    <w:rsid w:val="00101A0F"/>
    <w:rsid w:val="00102575"/>
    <w:rsid w:val="00103507"/>
    <w:rsid w:val="00107117"/>
    <w:rsid w:val="00107767"/>
    <w:rsid w:val="00107C94"/>
    <w:rsid w:val="001119B6"/>
    <w:rsid w:val="00111EBD"/>
    <w:rsid w:val="0011209C"/>
    <w:rsid w:val="001125FE"/>
    <w:rsid w:val="001151EB"/>
    <w:rsid w:val="00115F69"/>
    <w:rsid w:val="0011621C"/>
    <w:rsid w:val="00116446"/>
    <w:rsid w:val="00116C82"/>
    <w:rsid w:val="00116DAB"/>
    <w:rsid w:val="001171F5"/>
    <w:rsid w:val="001174D4"/>
    <w:rsid w:val="00117CE6"/>
    <w:rsid w:val="00120CB0"/>
    <w:rsid w:val="00122308"/>
    <w:rsid w:val="00122313"/>
    <w:rsid w:val="00122645"/>
    <w:rsid w:val="00123391"/>
    <w:rsid w:val="001241D5"/>
    <w:rsid w:val="001241E2"/>
    <w:rsid w:val="001256C1"/>
    <w:rsid w:val="001262BD"/>
    <w:rsid w:val="001270E7"/>
    <w:rsid w:val="00127360"/>
    <w:rsid w:val="0013019C"/>
    <w:rsid w:val="0013159B"/>
    <w:rsid w:val="001326AA"/>
    <w:rsid w:val="0013311F"/>
    <w:rsid w:val="00133E99"/>
    <w:rsid w:val="001342BA"/>
    <w:rsid w:val="0013470F"/>
    <w:rsid w:val="00135D52"/>
    <w:rsid w:val="00135FBE"/>
    <w:rsid w:val="00136162"/>
    <w:rsid w:val="00136979"/>
    <w:rsid w:val="001370FF"/>
    <w:rsid w:val="00137129"/>
    <w:rsid w:val="00137401"/>
    <w:rsid w:val="0013770F"/>
    <w:rsid w:val="00140B39"/>
    <w:rsid w:val="00141295"/>
    <w:rsid w:val="00141D15"/>
    <w:rsid w:val="001430E6"/>
    <w:rsid w:val="00143B30"/>
    <w:rsid w:val="00144872"/>
    <w:rsid w:val="00144EC4"/>
    <w:rsid w:val="00145095"/>
    <w:rsid w:val="001454D8"/>
    <w:rsid w:val="0014564B"/>
    <w:rsid w:val="00145F26"/>
    <w:rsid w:val="001469AA"/>
    <w:rsid w:val="001507C6"/>
    <w:rsid w:val="00151A0C"/>
    <w:rsid w:val="00152AA8"/>
    <w:rsid w:val="00152DAE"/>
    <w:rsid w:val="00153588"/>
    <w:rsid w:val="0015632F"/>
    <w:rsid w:val="00156542"/>
    <w:rsid w:val="0015776C"/>
    <w:rsid w:val="00161277"/>
    <w:rsid w:val="00161D7A"/>
    <w:rsid w:val="00162EC5"/>
    <w:rsid w:val="00162F8D"/>
    <w:rsid w:val="00162FF0"/>
    <w:rsid w:val="00164BEB"/>
    <w:rsid w:val="001654AD"/>
    <w:rsid w:val="001655E8"/>
    <w:rsid w:val="001656BF"/>
    <w:rsid w:val="001669AB"/>
    <w:rsid w:val="00166C15"/>
    <w:rsid w:val="0017006D"/>
    <w:rsid w:val="001702DA"/>
    <w:rsid w:val="0017110B"/>
    <w:rsid w:val="0017188A"/>
    <w:rsid w:val="00171BEA"/>
    <w:rsid w:val="001721DD"/>
    <w:rsid w:val="00172BC0"/>
    <w:rsid w:val="0017320E"/>
    <w:rsid w:val="001743DE"/>
    <w:rsid w:val="00174C4A"/>
    <w:rsid w:val="001759E2"/>
    <w:rsid w:val="00176198"/>
    <w:rsid w:val="001763F8"/>
    <w:rsid w:val="00176C2C"/>
    <w:rsid w:val="00180B3B"/>
    <w:rsid w:val="00181B28"/>
    <w:rsid w:val="001820C6"/>
    <w:rsid w:val="00182C13"/>
    <w:rsid w:val="00182E16"/>
    <w:rsid w:val="0018334B"/>
    <w:rsid w:val="0018368E"/>
    <w:rsid w:val="00184266"/>
    <w:rsid w:val="00184FA6"/>
    <w:rsid w:val="00185332"/>
    <w:rsid w:val="00185CEC"/>
    <w:rsid w:val="00185E3F"/>
    <w:rsid w:val="00186B0A"/>
    <w:rsid w:val="00186E54"/>
    <w:rsid w:val="001870AF"/>
    <w:rsid w:val="001870F5"/>
    <w:rsid w:val="00187152"/>
    <w:rsid w:val="001905EE"/>
    <w:rsid w:val="00190DF6"/>
    <w:rsid w:val="0019142E"/>
    <w:rsid w:val="0019181F"/>
    <w:rsid w:val="00192BAA"/>
    <w:rsid w:val="00193922"/>
    <w:rsid w:val="0019408E"/>
    <w:rsid w:val="001941D6"/>
    <w:rsid w:val="00194E83"/>
    <w:rsid w:val="00195319"/>
    <w:rsid w:val="001964C2"/>
    <w:rsid w:val="00196C63"/>
    <w:rsid w:val="00196FCA"/>
    <w:rsid w:val="00197745"/>
    <w:rsid w:val="001A0AB6"/>
    <w:rsid w:val="001A2449"/>
    <w:rsid w:val="001A296A"/>
    <w:rsid w:val="001A3295"/>
    <w:rsid w:val="001A3738"/>
    <w:rsid w:val="001A3F99"/>
    <w:rsid w:val="001A4A4F"/>
    <w:rsid w:val="001A510F"/>
    <w:rsid w:val="001A5320"/>
    <w:rsid w:val="001A5B87"/>
    <w:rsid w:val="001A5FB4"/>
    <w:rsid w:val="001A7BF4"/>
    <w:rsid w:val="001A7FEC"/>
    <w:rsid w:val="001B0FBF"/>
    <w:rsid w:val="001B18BB"/>
    <w:rsid w:val="001B3E5A"/>
    <w:rsid w:val="001B3F57"/>
    <w:rsid w:val="001B5BAF"/>
    <w:rsid w:val="001B67CD"/>
    <w:rsid w:val="001B6899"/>
    <w:rsid w:val="001B6DC0"/>
    <w:rsid w:val="001B77DE"/>
    <w:rsid w:val="001B7C57"/>
    <w:rsid w:val="001C0CB8"/>
    <w:rsid w:val="001C244D"/>
    <w:rsid w:val="001C2AD0"/>
    <w:rsid w:val="001C3035"/>
    <w:rsid w:val="001C3D6A"/>
    <w:rsid w:val="001C3EE5"/>
    <w:rsid w:val="001C405A"/>
    <w:rsid w:val="001C4586"/>
    <w:rsid w:val="001C468C"/>
    <w:rsid w:val="001C480E"/>
    <w:rsid w:val="001C59B6"/>
    <w:rsid w:val="001C5F03"/>
    <w:rsid w:val="001C6A24"/>
    <w:rsid w:val="001C6B2A"/>
    <w:rsid w:val="001C6BFC"/>
    <w:rsid w:val="001C7054"/>
    <w:rsid w:val="001D096F"/>
    <w:rsid w:val="001D0D5B"/>
    <w:rsid w:val="001D1388"/>
    <w:rsid w:val="001D15EC"/>
    <w:rsid w:val="001D32A2"/>
    <w:rsid w:val="001D36C2"/>
    <w:rsid w:val="001D58AC"/>
    <w:rsid w:val="001D6BD7"/>
    <w:rsid w:val="001D6ECD"/>
    <w:rsid w:val="001D79DD"/>
    <w:rsid w:val="001D7E57"/>
    <w:rsid w:val="001E0926"/>
    <w:rsid w:val="001E18D6"/>
    <w:rsid w:val="001E1AA1"/>
    <w:rsid w:val="001E1CCD"/>
    <w:rsid w:val="001E22A0"/>
    <w:rsid w:val="001E2535"/>
    <w:rsid w:val="001E396D"/>
    <w:rsid w:val="001E61ED"/>
    <w:rsid w:val="001E741F"/>
    <w:rsid w:val="001F040C"/>
    <w:rsid w:val="001F1362"/>
    <w:rsid w:val="001F2046"/>
    <w:rsid w:val="001F2B8D"/>
    <w:rsid w:val="001F2B9C"/>
    <w:rsid w:val="001F3FAD"/>
    <w:rsid w:val="001F4C56"/>
    <w:rsid w:val="001F4F90"/>
    <w:rsid w:val="001F553D"/>
    <w:rsid w:val="001F576D"/>
    <w:rsid w:val="001F6E98"/>
    <w:rsid w:val="001F6FFA"/>
    <w:rsid w:val="001F7403"/>
    <w:rsid w:val="001F7AFC"/>
    <w:rsid w:val="001F7D6F"/>
    <w:rsid w:val="00200A93"/>
    <w:rsid w:val="00201FA0"/>
    <w:rsid w:val="00202C1D"/>
    <w:rsid w:val="002036E6"/>
    <w:rsid w:val="00203BCC"/>
    <w:rsid w:val="002043E3"/>
    <w:rsid w:val="00205156"/>
    <w:rsid w:val="00206456"/>
    <w:rsid w:val="00206AA2"/>
    <w:rsid w:val="00206C83"/>
    <w:rsid w:val="00210266"/>
    <w:rsid w:val="002107F0"/>
    <w:rsid w:val="00212757"/>
    <w:rsid w:val="0021276C"/>
    <w:rsid w:val="00212AC9"/>
    <w:rsid w:val="002144AD"/>
    <w:rsid w:val="0021462A"/>
    <w:rsid w:val="00214FA9"/>
    <w:rsid w:val="0021535E"/>
    <w:rsid w:val="00215ACC"/>
    <w:rsid w:val="00215FDB"/>
    <w:rsid w:val="0021639C"/>
    <w:rsid w:val="00216498"/>
    <w:rsid w:val="0021678D"/>
    <w:rsid w:val="00216DB0"/>
    <w:rsid w:val="00217504"/>
    <w:rsid w:val="0021788B"/>
    <w:rsid w:val="00217D8D"/>
    <w:rsid w:val="0022020F"/>
    <w:rsid w:val="00220B02"/>
    <w:rsid w:val="00221F84"/>
    <w:rsid w:val="00222516"/>
    <w:rsid w:val="00224979"/>
    <w:rsid w:val="00226C17"/>
    <w:rsid w:val="00226CE2"/>
    <w:rsid w:val="002306FA"/>
    <w:rsid w:val="00230CCE"/>
    <w:rsid w:val="00231924"/>
    <w:rsid w:val="00233154"/>
    <w:rsid w:val="00233556"/>
    <w:rsid w:val="00234C86"/>
    <w:rsid w:val="002360AA"/>
    <w:rsid w:val="00236200"/>
    <w:rsid w:val="0023693A"/>
    <w:rsid w:val="00236E28"/>
    <w:rsid w:val="002371FB"/>
    <w:rsid w:val="00237331"/>
    <w:rsid w:val="00237494"/>
    <w:rsid w:val="0023787E"/>
    <w:rsid w:val="002379FE"/>
    <w:rsid w:val="00237B71"/>
    <w:rsid w:val="00241419"/>
    <w:rsid w:val="00242B64"/>
    <w:rsid w:val="00242EAA"/>
    <w:rsid w:val="002433BA"/>
    <w:rsid w:val="00243593"/>
    <w:rsid w:val="002436F1"/>
    <w:rsid w:val="0024560A"/>
    <w:rsid w:val="00246022"/>
    <w:rsid w:val="00246398"/>
    <w:rsid w:val="00246A28"/>
    <w:rsid w:val="00246AE6"/>
    <w:rsid w:val="002473FD"/>
    <w:rsid w:val="0025100A"/>
    <w:rsid w:val="002514AA"/>
    <w:rsid w:val="00252C03"/>
    <w:rsid w:val="00253592"/>
    <w:rsid w:val="00253B19"/>
    <w:rsid w:val="00253D72"/>
    <w:rsid w:val="00253DB1"/>
    <w:rsid w:val="0025409B"/>
    <w:rsid w:val="00255070"/>
    <w:rsid w:val="002555A4"/>
    <w:rsid w:val="002565C8"/>
    <w:rsid w:val="00256752"/>
    <w:rsid w:val="00257175"/>
    <w:rsid w:val="00257745"/>
    <w:rsid w:val="00257B6E"/>
    <w:rsid w:val="002608BA"/>
    <w:rsid w:val="00260B03"/>
    <w:rsid w:val="00262039"/>
    <w:rsid w:val="00262105"/>
    <w:rsid w:val="00262C0D"/>
    <w:rsid w:val="00264FBC"/>
    <w:rsid w:val="002667F3"/>
    <w:rsid w:val="00266F80"/>
    <w:rsid w:val="00271AE0"/>
    <w:rsid w:val="00272B5F"/>
    <w:rsid w:val="00273F82"/>
    <w:rsid w:val="0027482B"/>
    <w:rsid w:val="00274E99"/>
    <w:rsid w:val="002752A2"/>
    <w:rsid w:val="002756FE"/>
    <w:rsid w:val="00275950"/>
    <w:rsid w:val="00276413"/>
    <w:rsid w:val="002807CD"/>
    <w:rsid w:val="00281CF1"/>
    <w:rsid w:val="002828A0"/>
    <w:rsid w:val="00283E0F"/>
    <w:rsid w:val="00284000"/>
    <w:rsid w:val="00284B4E"/>
    <w:rsid w:val="00285424"/>
    <w:rsid w:val="002857E0"/>
    <w:rsid w:val="002873F2"/>
    <w:rsid w:val="00287705"/>
    <w:rsid w:val="00287E7A"/>
    <w:rsid w:val="00290022"/>
    <w:rsid w:val="0029079B"/>
    <w:rsid w:val="00290C4D"/>
    <w:rsid w:val="002916EB"/>
    <w:rsid w:val="00292557"/>
    <w:rsid w:val="00292A03"/>
    <w:rsid w:val="00294420"/>
    <w:rsid w:val="00295E3E"/>
    <w:rsid w:val="00296541"/>
    <w:rsid w:val="00297B82"/>
    <w:rsid w:val="002A0AC7"/>
    <w:rsid w:val="002A0AF4"/>
    <w:rsid w:val="002A13BA"/>
    <w:rsid w:val="002A1849"/>
    <w:rsid w:val="002A1BD3"/>
    <w:rsid w:val="002A20DF"/>
    <w:rsid w:val="002A3227"/>
    <w:rsid w:val="002A405A"/>
    <w:rsid w:val="002A48E1"/>
    <w:rsid w:val="002A5026"/>
    <w:rsid w:val="002A581F"/>
    <w:rsid w:val="002A5994"/>
    <w:rsid w:val="002A687F"/>
    <w:rsid w:val="002A730C"/>
    <w:rsid w:val="002A7845"/>
    <w:rsid w:val="002A7943"/>
    <w:rsid w:val="002B0C49"/>
    <w:rsid w:val="002B0D4A"/>
    <w:rsid w:val="002B18BE"/>
    <w:rsid w:val="002B250E"/>
    <w:rsid w:val="002B3588"/>
    <w:rsid w:val="002B5CA3"/>
    <w:rsid w:val="002B6192"/>
    <w:rsid w:val="002C2842"/>
    <w:rsid w:val="002C31EB"/>
    <w:rsid w:val="002C34B3"/>
    <w:rsid w:val="002C382E"/>
    <w:rsid w:val="002C387E"/>
    <w:rsid w:val="002C3BE2"/>
    <w:rsid w:val="002C5065"/>
    <w:rsid w:val="002C6D84"/>
    <w:rsid w:val="002D0178"/>
    <w:rsid w:val="002D08AA"/>
    <w:rsid w:val="002D0A51"/>
    <w:rsid w:val="002D12A2"/>
    <w:rsid w:val="002D2AE5"/>
    <w:rsid w:val="002D3059"/>
    <w:rsid w:val="002D312E"/>
    <w:rsid w:val="002D3404"/>
    <w:rsid w:val="002D356F"/>
    <w:rsid w:val="002D4225"/>
    <w:rsid w:val="002D4EF2"/>
    <w:rsid w:val="002D5BA7"/>
    <w:rsid w:val="002D62D4"/>
    <w:rsid w:val="002D642B"/>
    <w:rsid w:val="002D76ED"/>
    <w:rsid w:val="002E04C9"/>
    <w:rsid w:val="002E1CCD"/>
    <w:rsid w:val="002E2F4D"/>
    <w:rsid w:val="002E3156"/>
    <w:rsid w:val="002E3EBC"/>
    <w:rsid w:val="002E5976"/>
    <w:rsid w:val="002E5F57"/>
    <w:rsid w:val="002E6A27"/>
    <w:rsid w:val="002F2510"/>
    <w:rsid w:val="002F3212"/>
    <w:rsid w:val="002F3CF3"/>
    <w:rsid w:val="002F4707"/>
    <w:rsid w:val="002F4965"/>
    <w:rsid w:val="002F4DB1"/>
    <w:rsid w:val="002F5631"/>
    <w:rsid w:val="002F5AC4"/>
    <w:rsid w:val="002F6116"/>
    <w:rsid w:val="002F6C4F"/>
    <w:rsid w:val="002F6CE8"/>
    <w:rsid w:val="002F7317"/>
    <w:rsid w:val="003000AD"/>
    <w:rsid w:val="003013B0"/>
    <w:rsid w:val="00301821"/>
    <w:rsid w:val="00302539"/>
    <w:rsid w:val="00302FBD"/>
    <w:rsid w:val="0030351F"/>
    <w:rsid w:val="0030410C"/>
    <w:rsid w:val="00304172"/>
    <w:rsid w:val="003041D4"/>
    <w:rsid w:val="00305B1E"/>
    <w:rsid w:val="003068D0"/>
    <w:rsid w:val="00310503"/>
    <w:rsid w:val="0031093E"/>
    <w:rsid w:val="00311096"/>
    <w:rsid w:val="00311304"/>
    <w:rsid w:val="00312846"/>
    <w:rsid w:val="00312B9B"/>
    <w:rsid w:val="003130DF"/>
    <w:rsid w:val="003133FB"/>
    <w:rsid w:val="0031340F"/>
    <w:rsid w:val="00313FFF"/>
    <w:rsid w:val="0031490F"/>
    <w:rsid w:val="003160E5"/>
    <w:rsid w:val="0031646B"/>
    <w:rsid w:val="00317401"/>
    <w:rsid w:val="003179BC"/>
    <w:rsid w:val="00317A32"/>
    <w:rsid w:val="00317B2F"/>
    <w:rsid w:val="0032074B"/>
    <w:rsid w:val="00322EEA"/>
    <w:rsid w:val="00323544"/>
    <w:rsid w:val="00323612"/>
    <w:rsid w:val="0032389E"/>
    <w:rsid w:val="00323FA3"/>
    <w:rsid w:val="003248C7"/>
    <w:rsid w:val="00325949"/>
    <w:rsid w:val="003260B4"/>
    <w:rsid w:val="003303DD"/>
    <w:rsid w:val="00330730"/>
    <w:rsid w:val="00332075"/>
    <w:rsid w:val="00333356"/>
    <w:rsid w:val="003335D4"/>
    <w:rsid w:val="00333E5E"/>
    <w:rsid w:val="003343E6"/>
    <w:rsid w:val="003345CD"/>
    <w:rsid w:val="00334A17"/>
    <w:rsid w:val="00335405"/>
    <w:rsid w:val="003375A2"/>
    <w:rsid w:val="00337B5D"/>
    <w:rsid w:val="0034053E"/>
    <w:rsid w:val="00341035"/>
    <w:rsid w:val="003436CF"/>
    <w:rsid w:val="00343C83"/>
    <w:rsid w:val="00344FAC"/>
    <w:rsid w:val="003478CF"/>
    <w:rsid w:val="00347B0E"/>
    <w:rsid w:val="00351152"/>
    <w:rsid w:val="00351CAE"/>
    <w:rsid w:val="003539FC"/>
    <w:rsid w:val="00355EC1"/>
    <w:rsid w:val="003563E7"/>
    <w:rsid w:val="00356935"/>
    <w:rsid w:val="003607A0"/>
    <w:rsid w:val="00360A12"/>
    <w:rsid w:val="003610A8"/>
    <w:rsid w:val="00361ECF"/>
    <w:rsid w:val="0036208E"/>
    <w:rsid w:val="003632FB"/>
    <w:rsid w:val="00363CF5"/>
    <w:rsid w:val="003642CD"/>
    <w:rsid w:val="00367601"/>
    <w:rsid w:val="003705A9"/>
    <w:rsid w:val="00372548"/>
    <w:rsid w:val="00372B3C"/>
    <w:rsid w:val="00372D92"/>
    <w:rsid w:val="003730C1"/>
    <w:rsid w:val="00373BF6"/>
    <w:rsid w:val="00377D01"/>
    <w:rsid w:val="00377F00"/>
    <w:rsid w:val="003805EF"/>
    <w:rsid w:val="0038125B"/>
    <w:rsid w:val="003817E3"/>
    <w:rsid w:val="00382AF5"/>
    <w:rsid w:val="00383B4E"/>
    <w:rsid w:val="003843E5"/>
    <w:rsid w:val="003859E5"/>
    <w:rsid w:val="00386389"/>
    <w:rsid w:val="003868DF"/>
    <w:rsid w:val="003873F6"/>
    <w:rsid w:val="00387784"/>
    <w:rsid w:val="003877B8"/>
    <w:rsid w:val="00391C02"/>
    <w:rsid w:val="003920F7"/>
    <w:rsid w:val="003934E8"/>
    <w:rsid w:val="00393AAF"/>
    <w:rsid w:val="00395FBA"/>
    <w:rsid w:val="003962AD"/>
    <w:rsid w:val="00396E03"/>
    <w:rsid w:val="0039700B"/>
    <w:rsid w:val="003A026E"/>
    <w:rsid w:val="003A0C78"/>
    <w:rsid w:val="003A1798"/>
    <w:rsid w:val="003A2021"/>
    <w:rsid w:val="003A2A33"/>
    <w:rsid w:val="003A2F73"/>
    <w:rsid w:val="003A320F"/>
    <w:rsid w:val="003A327B"/>
    <w:rsid w:val="003A35C8"/>
    <w:rsid w:val="003A36CD"/>
    <w:rsid w:val="003A397B"/>
    <w:rsid w:val="003A4073"/>
    <w:rsid w:val="003A4332"/>
    <w:rsid w:val="003A5186"/>
    <w:rsid w:val="003A58A1"/>
    <w:rsid w:val="003A6CE5"/>
    <w:rsid w:val="003A705A"/>
    <w:rsid w:val="003A735B"/>
    <w:rsid w:val="003B0C57"/>
    <w:rsid w:val="003B0C68"/>
    <w:rsid w:val="003B0EB3"/>
    <w:rsid w:val="003B36F8"/>
    <w:rsid w:val="003B40AE"/>
    <w:rsid w:val="003B426F"/>
    <w:rsid w:val="003B42E4"/>
    <w:rsid w:val="003B4A6F"/>
    <w:rsid w:val="003B4CFC"/>
    <w:rsid w:val="003B4DD2"/>
    <w:rsid w:val="003B584D"/>
    <w:rsid w:val="003B5984"/>
    <w:rsid w:val="003B6FD6"/>
    <w:rsid w:val="003B768A"/>
    <w:rsid w:val="003C033D"/>
    <w:rsid w:val="003C0452"/>
    <w:rsid w:val="003C04A6"/>
    <w:rsid w:val="003C0526"/>
    <w:rsid w:val="003C0B70"/>
    <w:rsid w:val="003C0BFD"/>
    <w:rsid w:val="003C101D"/>
    <w:rsid w:val="003C2384"/>
    <w:rsid w:val="003C268A"/>
    <w:rsid w:val="003C29BB"/>
    <w:rsid w:val="003C34E5"/>
    <w:rsid w:val="003C378D"/>
    <w:rsid w:val="003C39FD"/>
    <w:rsid w:val="003C3DB6"/>
    <w:rsid w:val="003C4C2B"/>
    <w:rsid w:val="003C4CEA"/>
    <w:rsid w:val="003C53F7"/>
    <w:rsid w:val="003C5E8A"/>
    <w:rsid w:val="003C6579"/>
    <w:rsid w:val="003C7735"/>
    <w:rsid w:val="003C77F2"/>
    <w:rsid w:val="003C7882"/>
    <w:rsid w:val="003D0C51"/>
    <w:rsid w:val="003D11D7"/>
    <w:rsid w:val="003D1EF6"/>
    <w:rsid w:val="003D2785"/>
    <w:rsid w:val="003D2AA8"/>
    <w:rsid w:val="003D41B1"/>
    <w:rsid w:val="003D6630"/>
    <w:rsid w:val="003D69FC"/>
    <w:rsid w:val="003E009C"/>
    <w:rsid w:val="003E0111"/>
    <w:rsid w:val="003E181B"/>
    <w:rsid w:val="003E1C4A"/>
    <w:rsid w:val="003E2369"/>
    <w:rsid w:val="003E2481"/>
    <w:rsid w:val="003E3234"/>
    <w:rsid w:val="003E36DE"/>
    <w:rsid w:val="003E472F"/>
    <w:rsid w:val="003E48C8"/>
    <w:rsid w:val="003E4985"/>
    <w:rsid w:val="003E4D7B"/>
    <w:rsid w:val="003E5DF6"/>
    <w:rsid w:val="003E6829"/>
    <w:rsid w:val="003E6A0C"/>
    <w:rsid w:val="003E7053"/>
    <w:rsid w:val="003E7509"/>
    <w:rsid w:val="003F1E00"/>
    <w:rsid w:val="003F2400"/>
    <w:rsid w:val="003F42C3"/>
    <w:rsid w:val="003F4EF4"/>
    <w:rsid w:val="003F5B64"/>
    <w:rsid w:val="003F5D2D"/>
    <w:rsid w:val="003F6EF3"/>
    <w:rsid w:val="00400B96"/>
    <w:rsid w:val="00400C22"/>
    <w:rsid w:val="00400E88"/>
    <w:rsid w:val="00401C3A"/>
    <w:rsid w:val="00402512"/>
    <w:rsid w:val="00402E48"/>
    <w:rsid w:val="00404B6F"/>
    <w:rsid w:val="004051EA"/>
    <w:rsid w:val="00405A01"/>
    <w:rsid w:val="00405FC6"/>
    <w:rsid w:val="00406D04"/>
    <w:rsid w:val="00407A9B"/>
    <w:rsid w:val="004115AC"/>
    <w:rsid w:val="00412648"/>
    <w:rsid w:val="004134A8"/>
    <w:rsid w:val="00414085"/>
    <w:rsid w:val="00414750"/>
    <w:rsid w:val="0041485F"/>
    <w:rsid w:val="0041525A"/>
    <w:rsid w:val="004159E2"/>
    <w:rsid w:val="00415B69"/>
    <w:rsid w:val="00416261"/>
    <w:rsid w:val="0041670D"/>
    <w:rsid w:val="00416821"/>
    <w:rsid w:val="00417561"/>
    <w:rsid w:val="0041764D"/>
    <w:rsid w:val="0041792F"/>
    <w:rsid w:val="00420067"/>
    <w:rsid w:val="00421238"/>
    <w:rsid w:val="004214BD"/>
    <w:rsid w:val="00422060"/>
    <w:rsid w:val="0042214D"/>
    <w:rsid w:val="00423898"/>
    <w:rsid w:val="004238DD"/>
    <w:rsid w:val="004243BD"/>
    <w:rsid w:val="004245D3"/>
    <w:rsid w:val="00425074"/>
    <w:rsid w:val="004252C4"/>
    <w:rsid w:val="00425738"/>
    <w:rsid w:val="0042614C"/>
    <w:rsid w:val="004318E4"/>
    <w:rsid w:val="00431AB3"/>
    <w:rsid w:val="00432D4C"/>
    <w:rsid w:val="00433041"/>
    <w:rsid w:val="0043366B"/>
    <w:rsid w:val="0043380F"/>
    <w:rsid w:val="00433E7C"/>
    <w:rsid w:val="00433E94"/>
    <w:rsid w:val="004342AC"/>
    <w:rsid w:val="0043621C"/>
    <w:rsid w:val="00436487"/>
    <w:rsid w:val="00436B5C"/>
    <w:rsid w:val="0043712E"/>
    <w:rsid w:val="00437B64"/>
    <w:rsid w:val="004408E9"/>
    <w:rsid w:val="00440CFA"/>
    <w:rsid w:val="004417FE"/>
    <w:rsid w:val="00441910"/>
    <w:rsid w:val="00441A4F"/>
    <w:rsid w:val="004420DA"/>
    <w:rsid w:val="0044264E"/>
    <w:rsid w:val="00443A82"/>
    <w:rsid w:val="004441F4"/>
    <w:rsid w:val="00444396"/>
    <w:rsid w:val="00444D2E"/>
    <w:rsid w:val="00444E46"/>
    <w:rsid w:val="00445BFA"/>
    <w:rsid w:val="004464DD"/>
    <w:rsid w:val="00447161"/>
    <w:rsid w:val="00447C1E"/>
    <w:rsid w:val="00447D16"/>
    <w:rsid w:val="00447DA7"/>
    <w:rsid w:val="004505C7"/>
    <w:rsid w:val="004530CE"/>
    <w:rsid w:val="00453354"/>
    <w:rsid w:val="0045470B"/>
    <w:rsid w:val="00455555"/>
    <w:rsid w:val="0045584B"/>
    <w:rsid w:val="00455994"/>
    <w:rsid w:val="00456FA1"/>
    <w:rsid w:val="00457822"/>
    <w:rsid w:val="00457A0A"/>
    <w:rsid w:val="004607D3"/>
    <w:rsid w:val="00460A0F"/>
    <w:rsid w:val="004611E2"/>
    <w:rsid w:val="00461236"/>
    <w:rsid w:val="0046173B"/>
    <w:rsid w:val="00461A9B"/>
    <w:rsid w:val="00463929"/>
    <w:rsid w:val="00463B22"/>
    <w:rsid w:val="00464979"/>
    <w:rsid w:val="00464B42"/>
    <w:rsid w:val="00465829"/>
    <w:rsid w:val="004667EE"/>
    <w:rsid w:val="00467448"/>
    <w:rsid w:val="004675C2"/>
    <w:rsid w:val="00471255"/>
    <w:rsid w:val="00471CB5"/>
    <w:rsid w:val="004726F9"/>
    <w:rsid w:val="004734D3"/>
    <w:rsid w:val="00473B14"/>
    <w:rsid w:val="00474425"/>
    <w:rsid w:val="00474782"/>
    <w:rsid w:val="004749FD"/>
    <w:rsid w:val="004759E8"/>
    <w:rsid w:val="00476DA0"/>
    <w:rsid w:val="00480460"/>
    <w:rsid w:val="00480AE8"/>
    <w:rsid w:val="00482D61"/>
    <w:rsid w:val="00483351"/>
    <w:rsid w:val="004842CC"/>
    <w:rsid w:val="00484B7D"/>
    <w:rsid w:val="0048512A"/>
    <w:rsid w:val="004856EB"/>
    <w:rsid w:val="0048586E"/>
    <w:rsid w:val="004874FD"/>
    <w:rsid w:val="004879AA"/>
    <w:rsid w:val="004908E2"/>
    <w:rsid w:val="004917DA"/>
    <w:rsid w:val="004922E8"/>
    <w:rsid w:val="00493030"/>
    <w:rsid w:val="004938B8"/>
    <w:rsid w:val="00493BF4"/>
    <w:rsid w:val="00493D2D"/>
    <w:rsid w:val="004940EB"/>
    <w:rsid w:val="00494124"/>
    <w:rsid w:val="0049412E"/>
    <w:rsid w:val="00494B3F"/>
    <w:rsid w:val="004955C4"/>
    <w:rsid w:val="0049685C"/>
    <w:rsid w:val="004978F8"/>
    <w:rsid w:val="00497D10"/>
    <w:rsid w:val="004A0391"/>
    <w:rsid w:val="004A0429"/>
    <w:rsid w:val="004A3CEA"/>
    <w:rsid w:val="004A488F"/>
    <w:rsid w:val="004A5D12"/>
    <w:rsid w:val="004A62B0"/>
    <w:rsid w:val="004A66B5"/>
    <w:rsid w:val="004A69EF"/>
    <w:rsid w:val="004A7F81"/>
    <w:rsid w:val="004B0545"/>
    <w:rsid w:val="004B12E3"/>
    <w:rsid w:val="004B14C6"/>
    <w:rsid w:val="004B21CC"/>
    <w:rsid w:val="004B2DE6"/>
    <w:rsid w:val="004B306F"/>
    <w:rsid w:val="004B34AB"/>
    <w:rsid w:val="004B3648"/>
    <w:rsid w:val="004B3E0A"/>
    <w:rsid w:val="004B40E4"/>
    <w:rsid w:val="004B4820"/>
    <w:rsid w:val="004B4B9C"/>
    <w:rsid w:val="004B5030"/>
    <w:rsid w:val="004B523F"/>
    <w:rsid w:val="004B5CE8"/>
    <w:rsid w:val="004B5EAE"/>
    <w:rsid w:val="004B6850"/>
    <w:rsid w:val="004B6D8D"/>
    <w:rsid w:val="004C1869"/>
    <w:rsid w:val="004C23D3"/>
    <w:rsid w:val="004C2834"/>
    <w:rsid w:val="004C283C"/>
    <w:rsid w:val="004C5344"/>
    <w:rsid w:val="004C6896"/>
    <w:rsid w:val="004D2CAF"/>
    <w:rsid w:val="004D3890"/>
    <w:rsid w:val="004D423C"/>
    <w:rsid w:val="004D460A"/>
    <w:rsid w:val="004D76C2"/>
    <w:rsid w:val="004E2E20"/>
    <w:rsid w:val="004E3565"/>
    <w:rsid w:val="004E38DC"/>
    <w:rsid w:val="004E3C8D"/>
    <w:rsid w:val="004E425A"/>
    <w:rsid w:val="004E4519"/>
    <w:rsid w:val="004E50BA"/>
    <w:rsid w:val="004E634F"/>
    <w:rsid w:val="004E65D5"/>
    <w:rsid w:val="004E694C"/>
    <w:rsid w:val="004E7496"/>
    <w:rsid w:val="004F0204"/>
    <w:rsid w:val="004F0ACE"/>
    <w:rsid w:val="004F11A3"/>
    <w:rsid w:val="004F19AA"/>
    <w:rsid w:val="004F373C"/>
    <w:rsid w:val="004F435E"/>
    <w:rsid w:val="004F4525"/>
    <w:rsid w:val="004F4763"/>
    <w:rsid w:val="004F4B57"/>
    <w:rsid w:val="004F7D37"/>
    <w:rsid w:val="00500A17"/>
    <w:rsid w:val="00501622"/>
    <w:rsid w:val="00501903"/>
    <w:rsid w:val="00501FAB"/>
    <w:rsid w:val="00504A70"/>
    <w:rsid w:val="00504F91"/>
    <w:rsid w:val="00505A40"/>
    <w:rsid w:val="00506032"/>
    <w:rsid w:val="00506191"/>
    <w:rsid w:val="00506708"/>
    <w:rsid w:val="005078AB"/>
    <w:rsid w:val="00510210"/>
    <w:rsid w:val="00510DFE"/>
    <w:rsid w:val="00510F5B"/>
    <w:rsid w:val="00512AEE"/>
    <w:rsid w:val="00512D86"/>
    <w:rsid w:val="0051520E"/>
    <w:rsid w:val="005157FD"/>
    <w:rsid w:val="00515B07"/>
    <w:rsid w:val="0051659F"/>
    <w:rsid w:val="00517187"/>
    <w:rsid w:val="005202C0"/>
    <w:rsid w:val="00520D12"/>
    <w:rsid w:val="00521D65"/>
    <w:rsid w:val="00521FA0"/>
    <w:rsid w:val="00522687"/>
    <w:rsid w:val="00523FBF"/>
    <w:rsid w:val="0052442C"/>
    <w:rsid w:val="00525585"/>
    <w:rsid w:val="005278D3"/>
    <w:rsid w:val="005279E4"/>
    <w:rsid w:val="00527A79"/>
    <w:rsid w:val="00527C8E"/>
    <w:rsid w:val="00530D2B"/>
    <w:rsid w:val="005312BA"/>
    <w:rsid w:val="00532179"/>
    <w:rsid w:val="00532DD3"/>
    <w:rsid w:val="00533679"/>
    <w:rsid w:val="005342C4"/>
    <w:rsid w:val="00536E16"/>
    <w:rsid w:val="00536EA1"/>
    <w:rsid w:val="00537483"/>
    <w:rsid w:val="00540647"/>
    <w:rsid w:val="00541190"/>
    <w:rsid w:val="00542AAC"/>
    <w:rsid w:val="005433AB"/>
    <w:rsid w:val="005452E2"/>
    <w:rsid w:val="00545307"/>
    <w:rsid w:val="005455A7"/>
    <w:rsid w:val="005467B5"/>
    <w:rsid w:val="00546BC5"/>
    <w:rsid w:val="00546DA6"/>
    <w:rsid w:val="00546DE7"/>
    <w:rsid w:val="00547A0E"/>
    <w:rsid w:val="00550483"/>
    <w:rsid w:val="0055200F"/>
    <w:rsid w:val="00552BA1"/>
    <w:rsid w:val="00552CBF"/>
    <w:rsid w:val="005541F5"/>
    <w:rsid w:val="005543D8"/>
    <w:rsid w:val="00555336"/>
    <w:rsid w:val="0055568E"/>
    <w:rsid w:val="00555B3D"/>
    <w:rsid w:val="00555CF0"/>
    <w:rsid w:val="00555DAB"/>
    <w:rsid w:val="00556AB3"/>
    <w:rsid w:val="00556ACB"/>
    <w:rsid w:val="0055774B"/>
    <w:rsid w:val="00557B97"/>
    <w:rsid w:val="00557F1D"/>
    <w:rsid w:val="00560C30"/>
    <w:rsid w:val="00561D97"/>
    <w:rsid w:val="0056224E"/>
    <w:rsid w:val="0056232F"/>
    <w:rsid w:val="0056301D"/>
    <w:rsid w:val="0056315E"/>
    <w:rsid w:val="00564774"/>
    <w:rsid w:val="00564A37"/>
    <w:rsid w:val="00566604"/>
    <w:rsid w:val="005666C0"/>
    <w:rsid w:val="005670BD"/>
    <w:rsid w:val="005670D9"/>
    <w:rsid w:val="0056790E"/>
    <w:rsid w:val="00567D8A"/>
    <w:rsid w:val="0057028D"/>
    <w:rsid w:val="00571D3E"/>
    <w:rsid w:val="00571E51"/>
    <w:rsid w:val="00572F9D"/>
    <w:rsid w:val="0057319A"/>
    <w:rsid w:val="00573984"/>
    <w:rsid w:val="00574141"/>
    <w:rsid w:val="00576061"/>
    <w:rsid w:val="00576F18"/>
    <w:rsid w:val="005770FC"/>
    <w:rsid w:val="00577649"/>
    <w:rsid w:val="00580C17"/>
    <w:rsid w:val="00581C5A"/>
    <w:rsid w:val="00581FE0"/>
    <w:rsid w:val="00582595"/>
    <w:rsid w:val="005826BB"/>
    <w:rsid w:val="00582A3E"/>
    <w:rsid w:val="00583C1C"/>
    <w:rsid w:val="00583D14"/>
    <w:rsid w:val="00584F34"/>
    <w:rsid w:val="00585A5C"/>
    <w:rsid w:val="005862DE"/>
    <w:rsid w:val="00587396"/>
    <w:rsid w:val="00591C5E"/>
    <w:rsid w:val="00592594"/>
    <w:rsid w:val="0059263B"/>
    <w:rsid w:val="005942AB"/>
    <w:rsid w:val="005948FD"/>
    <w:rsid w:val="00595082"/>
    <w:rsid w:val="00596C34"/>
    <w:rsid w:val="00597009"/>
    <w:rsid w:val="0059726E"/>
    <w:rsid w:val="0059770A"/>
    <w:rsid w:val="005A027B"/>
    <w:rsid w:val="005A0711"/>
    <w:rsid w:val="005A1632"/>
    <w:rsid w:val="005A18E9"/>
    <w:rsid w:val="005A2912"/>
    <w:rsid w:val="005A2A4E"/>
    <w:rsid w:val="005A3118"/>
    <w:rsid w:val="005A555B"/>
    <w:rsid w:val="005A5760"/>
    <w:rsid w:val="005A5935"/>
    <w:rsid w:val="005A5AA3"/>
    <w:rsid w:val="005A67CC"/>
    <w:rsid w:val="005A6E24"/>
    <w:rsid w:val="005A7415"/>
    <w:rsid w:val="005A7612"/>
    <w:rsid w:val="005B062D"/>
    <w:rsid w:val="005B0BA7"/>
    <w:rsid w:val="005B267B"/>
    <w:rsid w:val="005B2755"/>
    <w:rsid w:val="005B343A"/>
    <w:rsid w:val="005B38FA"/>
    <w:rsid w:val="005B47DC"/>
    <w:rsid w:val="005B665C"/>
    <w:rsid w:val="005B6AF3"/>
    <w:rsid w:val="005C0D47"/>
    <w:rsid w:val="005C22FE"/>
    <w:rsid w:val="005C2D7B"/>
    <w:rsid w:val="005C2E83"/>
    <w:rsid w:val="005C3E5D"/>
    <w:rsid w:val="005C4245"/>
    <w:rsid w:val="005C641C"/>
    <w:rsid w:val="005C6686"/>
    <w:rsid w:val="005C7370"/>
    <w:rsid w:val="005D163C"/>
    <w:rsid w:val="005D187B"/>
    <w:rsid w:val="005D26DF"/>
    <w:rsid w:val="005D26F1"/>
    <w:rsid w:val="005D2976"/>
    <w:rsid w:val="005D6204"/>
    <w:rsid w:val="005D750D"/>
    <w:rsid w:val="005D7542"/>
    <w:rsid w:val="005E06D2"/>
    <w:rsid w:val="005E1B39"/>
    <w:rsid w:val="005E22EB"/>
    <w:rsid w:val="005E34B9"/>
    <w:rsid w:val="005E3875"/>
    <w:rsid w:val="005E3C24"/>
    <w:rsid w:val="005E3DB9"/>
    <w:rsid w:val="005E3F30"/>
    <w:rsid w:val="005E727F"/>
    <w:rsid w:val="005F08EA"/>
    <w:rsid w:val="005F13A0"/>
    <w:rsid w:val="005F1518"/>
    <w:rsid w:val="005F261B"/>
    <w:rsid w:val="005F33BC"/>
    <w:rsid w:val="005F45F2"/>
    <w:rsid w:val="005F45F9"/>
    <w:rsid w:val="005F4761"/>
    <w:rsid w:val="005F52B2"/>
    <w:rsid w:val="005F54C5"/>
    <w:rsid w:val="005F550C"/>
    <w:rsid w:val="005F627B"/>
    <w:rsid w:val="005F7E84"/>
    <w:rsid w:val="006000DC"/>
    <w:rsid w:val="006004E1"/>
    <w:rsid w:val="00601505"/>
    <w:rsid w:val="00601516"/>
    <w:rsid w:val="00601E34"/>
    <w:rsid w:val="00601EB4"/>
    <w:rsid w:val="006022AA"/>
    <w:rsid w:val="00602C24"/>
    <w:rsid w:val="0060367E"/>
    <w:rsid w:val="00603BDF"/>
    <w:rsid w:val="006054DE"/>
    <w:rsid w:val="00605533"/>
    <w:rsid w:val="00605B68"/>
    <w:rsid w:val="00606012"/>
    <w:rsid w:val="00606AA1"/>
    <w:rsid w:val="00610484"/>
    <w:rsid w:val="006116A4"/>
    <w:rsid w:val="00612CDC"/>
    <w:rsid w:val="006134A7"/>
    <w:rsid w:val="00613935"/>
    <w:rsid w:val="0061417D"/>
    <w:rsid w:val="006161EC"/>
    <w:rsid w:val="00616C95"/>
    <w:rsid w:val="0062036A"/>
    <w:rsid w:val="00620B7E"/>
    <w:rsid w:val="00621148"/>
    <w:rsid w:val="00622153"/>
    <w:rsid w:val="00622825"/>
    <w:rsid w:val="00623A93"/>
    <w:rsid w:val="006249AF"/>
    <w:rsid w:val="00627560"/>
    <w:rsid w:val="00631102"/>
    <w:rsid w:val="00631BA1"/>
    <w:rsid w:val="00632DC8"/>
    <w:rsid w:val="0063351B"/>
    <w:rsid w:val="00633CA8"/>
    <w:rsid w:val="00633E22"/>
    <w:rsid w:val="00634895"/>
    <w:rsid w:val="00634EE6"/>
    <w:rsid w:val="00636435"/>
    <w:rsid w:val="00637D4F"/>
    <w:rsid w:val="00640907"/>
    <w:rsid w:val="00640B0D"/>
    <w:rsid w:val="006431FB"/>
    <w:rsid w:val="00643672"/>
    <w:rsid w:val="00644793"/>
    <w:rsid w:val="00644CCB"/>
    <w:rsid w:val="00645FA3"/>
    <w:rsid w:val="0064618F"/>
    <w:rsid w:val="0065021E"/>
    <w:rsid w:val="006503E0"/>
    <w:rsid w:val="006507AB"/>
    <w:rsid w:val="00650BDF"/>
    <w:rsid w:val="006522CF"/>
    <w:rsid w:val="006523D7"/>
    <w:rsid w:val="00652AB5"/>
    <w:rsid w:val="0065301F"/>
    <w:rsid w:val="00653824"/>
    <w:rsid w:val="00654852"/>
    <w:rsid w:val="006555A7"/>
    <w:rsid w:val="006562B7"/>
    <w:rsid w:val="00656420"/>
    <w:rsid w:val="00656A1F"/>
    <w:rsid w:val="006572D2"/>
    <w:rsid w:val="00657DAD"/>
    <w:rsid w:val="0066093C"/>
    <w:rsid w:val="00661845"/>
    <w:rsid w:val="00661CE7"/>
    <w:rsid w:val="006620CD"/>
    <w:rsid w:val="006632B9"/>
    <w:rsid w:val="0066343A"/>
    <w:rsid w:val="0066708D"/>
    <w:rsid w:val="00667288"/>
    <w:rsid w:val="0066731C"/>
    <w:rsid w:val="00667EC9"/>
    <w:rsid w:val="00671E05"/>
    <w:rsid w:val="006728D9"/>
    <w:rsid w:val="00672B35"/>
    <w:rsid w:val="0067452F"/>
    <w:rsid w:val="00674D9C"/>
    <w:rsid w:val="006751D3"/>
    <w:rsid w:val="00675D24"/>
    <w:rsid w:val="00677095"/>
    <w:rsid w:val="00680049"/>
    <w:rsid w:val="00680614"/>
    <w:rsid w:val="0068137F"/>
    <w:rsid w:val="006816B7"/>
    <w:rsid w:val="00681751"/>
    <w:rsid w:val="00683403"/>
    <w:rsid w:val="00683980"/>
    <w:rsid w:val="0068426B"/>
    <w:rsid w:val="0068562F"/>
    <w:rsid w:val="00687A2D"/>
    <w:rsid w:val="0069002C"/>
    <w:rsid w:val="006906BA"/>
    <w:rsid w:val="00691276"/>
    <w:rsid w:val="0069180E"/>
    <w:rsid w:val="0069344B"/>
    <w:rsid w:val="006947C3"/>
    <w:rsid w:val="006954DD"/>
    <w:rsid w:val="00695C17"/>
    <w:rsid w:val="00695E12"/>
    <w:rsid w:val="0069694B"/>
    <w:rsid w:val="00696A69"/>
    <w:rsid w:val="00696D77"/>
    <w:rsid w:val="00696E36"/>
    <w:rsid w:val="006A0A5A"/>
    <w:rsid w:val="006A0C9A"/>
    <w:rsid w:val="006A0E76"/>
    <w:rsid w:val="006A189C"/>
    <w:rsid w:val="006A283D"/>
    <w:rsid w:val="006A4C8C"/>
    <w:rsid w:val="006A4FE6"/>
    <w:rsid w:val="006A5FEA"/>
    <w:rsid w:val="006A6C5F"/>
    <w:rsid w:val="006B0436"/>
    <w:rsid w:val="006B0EB3"/>
    <w:rsid w:val="006B16D7"/>
    <w:rsid w:val="006B23FD"/>
    <w:rsid w:val="006B2462"/>
    <w:rsid w:val="006B2ECE"/>
    <w:rsid w:val="006B312D"/>
    <w:rsid w:val="006B3458"/>
    <w:rsid w:val="006B5C79"/>
    <w:rsid w:val="006B5E37"/>
    <w:rsid w:val="006B6C0D"/>
    <w:rsid w:val="006B72DE"/>
    <w:rsid w:val="006B732D"/>
    <w:rsid w:val="006C1AB9"/>
    <w:rsid w:val="006C1F1F"/>
    <w:rsid w:val="006C2C37"/>
    <w:rsid w:val="006C2F62"/>
    <w:rsid w:val="006C36A4"/>
    <w:rsid w:val="006C3767"/>
    <w:rsid w:val="006C49C0"/>
    <w:rsid w:val="006C4F14"/>
    <w:rsid w:val="006C53A4"/>
    <w:rsid w:val="006C5FFF"/>
    <w:rsid w:val="006C63C8"/>
    <w:rsid w:val="006C65A6"/>
    <w:rsid w:val="006C7182"/>
    <w:rsid w:val="006C7968"/>
    <w:rsid w:val="006D006D"/>
    <w:rsid w:val="006D124D"/>
    <w:rsid w:val="006D1C07"/>
    <w:rsid w:val="006D4B3A"/>
    <w:rsid w:val="006D4C97"/>
    <w:rsid w:val="006D4CCC"/>
    <w:rsid w:val="006D542B"/>
    <w:rsid w:val="006D599F"/>
    <w:rsid w:val="006D5B18"/>
    <w:rsid w:val="006D5E3E"/>
    <w:rsid w:val="006D69E0"/>
    <w:rsid w:val="006E01B6"/>
    <w:rsid w:val="006E0810"/>
    <w:rsid w:val="006E0872"/>
    <w:rsid w:val="006E1300"/>
    <w:rsid w:val="006E13FB"/>
    <w:rsid w:val="006E274D"/>
    <w:rsid w:val="006E2AD7"/>
    <w:rsid w:val="006E2D81"/>
    <w:rsid w:val="006E34F3"/>
    <w:rsid w:val="006E499D"/>
    <w:rsid w:val="006E6B66"/>
    <w:rsid w:val="006E6B7A"/>
    <w:rsid w:val="006E6D0E"/>
    <w:rsid w:val="006E7702"/>
    <w:rsid w:val="006E7E53"/>
    <w:rsid w:val="006F0D81"/>
    <w:rsid w:val="006F1546"/>
    <w:rsid w:val="006F18BE"/>
    <w:rsid w:val="006F2A46"/>
    <w:rsid w:val="006F2ED3"/>
    <w:rsid w:val="006F44C0"/>
    <w:rsid w:val="006F769A"/>
    <w:rsid w:val="006F7820"/>
    <w:rsid w:val="00700B5E"/>
    <w:rsid w:val="0070175E"/>
    <w:rsid w:val="00701B06"/>
    <w:rsid w:val="007028CA"/>
    <w:rsid w:val="00704E91"/>
    <w:rsid w:val="00704F69"/>
    <w:rsid w:val="00707B74"/>
    <w:rsid w:val="00711D25"/>
    <w:rsid w:val="00713786"/>
    <w:rsid w:val="00713BF2"/>
    <w:rsid w:val="007141C5"/>
    <w:rsid w:val="00715B6A"/>
    <w:rsid w:val="00715FCD"/>
    <w:rsid w:val="007200B3"/>
    <w:rsid w:val="0072044D"/>
    <w:rsid w:val="00721687"/>
    <w:rsid w:val="00722A05"/>
    <w:rsid w:val="007233AE"/>
    <w:rsid w:val="0072350D"/>
    <w:rsid w:val="00723FEC"/>
    <w:rsid w:val="00726D50"/>
    <w:rsid w:val="0072738C"/>
    <w:rsid w:val="0072794F"/>
    <w:rsid w:val="00727A37"/>
    <w:rsid w:val="00727E7A"/>
    <w:rsid w:val="00727F9A"/>
    <w:rsid w:val="00730F2D"/>
    <w:rsid w:val="00731C4B"/>
    <w:rsid w:val="00731D01"/>
    <w:rsid w:val="00733490"/>
    <w:rsid w:val="00733C24"/>
    <w:rsid w:val="00734BB9"/>
    <w:rsid w:val="0073647B"/>
    <w:rsid w:val="00736717"/>
    <w:rsid w:val="00736765"/>
    <w:rsid w:val="00737562"/>
    <w:rsid w:val="00737990"/>
    <w:rsid w:val="00737E6D"/>
    <w:rsid w:val="007405EA"/>
    <w:rsid w:val="00740BDC"/>
    <w:rsid w:val="00740D62"/>
    <w:rsid w:val="007421D3"/>
    <w:rsid w:val="00742210"/>
    <w:rsid w:val="007437B5"/>
    <w:rsid w:val="00743FF2"/>
    <w:rsid w:val="007446E5"/>
    <w:rsid w:val="0074650B"/>
    <w:rsid w:val="00746518"/>
    <w:rsid w:val="0074732F"/>
    <w:rsid w:val="007500B0"/>
    <w:rsid w:val="007502FE"/>
    <w:rsid w:val="007503E7"/>
    <w:rsid w:val="00750EE2"/>
    <w:rsid w:val="007517B9"/>
    <w:rsid w:val="00751C37"/>
    <w:rsid w:val="00753206"/>
    <w:rsid w:val="00754226"/>
    <w:rsid w:val="00754D17"/>
    <w:rsid w:val="00754E09"/>
    <w:rsid w:val="00755137"/>
    <w:rsid w:val="0075624F"/>
    <w:rsid w:val="007566DF"/>
    <w:rsid w:val="007567CB"/>
    <w:rsid w:val="00756F03"/>
    <w:rsid w:val="00760749"/>
    <w:rsid w:val="00761105"/>
    <w:rsid w:val="007615B6"/>
    <w:rsid w:val="00761A75"/>
    <w:rsid w:val="00764048"/>
    <w:rsid w:val="0076533D"/>
    <w:rsid w:val="007663B9"/>
    <w:rsid w:val="00766830"/>
    <w:rsid w:val="00766EF4"/>
    <w:rsid w:val="007679D3"/>
    <w:rsid w:val="00770F70"/>
    <w:rsid w:val="00771FEF"/>
    <w:rsid w:val="007720D1"/>
    <w:rsid w:val="00772DE7"/>
    <w:rsid w:val="00773284"/>
    <w:rsid w:val="00773560"/>
    <w:rsid w:val="007749BC"/>
    <w:rsid w:val="007751AA"/>
    <w:rsid w:val="00775AEE"/>
    <w:rsid w:val="00775CE1"/>
    <w:rsid w:val="00776D11"/>
    <w:rsid w:val="00777422"/>
    <w:rsid w:val="0078083E"/>
    <w:rsid w:val="007815AB"/>
    <w:rsid w:val="007842E9"/>
    <w:rsid w:val="007847F8"/>
    <w:rsid w:val="00784B60"/>
    <w:rsid w:val="0078521D"/>
    <w:rsid w:val="00785C0C"/>
    <w:rsid w:val="00786883"/>
    <w:rsid w:val="00787C67"/>
    <w:rsid w:val="0079072D"/>
    <w:rsid w:val="00790A3D"/>
    <w:rsid w:val="007924B7"/>
    <w:rsid w:val="00792575"/>
    <w:rsid w:val="00793302"/>
    <w:rsid w:val="00794D45"/>
    <w:rsid w:val="007952DB"/>
    <w:rsid w:val="00795580"/>
    <w:rsid w:val="00796253"/>
    <w:rsid w:val="007963FD"/>
    <w:rsid w:val="00796939"/>
    <w:rsid w:val="00796A29"/>
    <w:rsid w:val="007972C1"/>
    <w:rsid w:val="007974C1"/>
    <w:rsid w:val="007978B2"/>
    <w:rsid w:val="0079790F"/>
    <w:rsid w:val="007A0023"/>
    <w:rsid w:val="007A094F"/>
    <w:rsid w:val="007A0B20"/>
    <w:rsid w:val="007A11C1"/>
    <w:rsid w:val="007A127B"/>
    <w:rsid w:val="007A2678"/>
    <w:rsid w:val="007A34A7"/>
    <w:rsid w:val="007A3FDD"/>
    <w:rsid w:val="007A472B"/>
    <w:rsid w:val="007A4E86"/>
    <w:rsid w:val="007A5E81"/>
    <w:rsid w:val="007A7B3F"/>
    <w:rsid w:val="007A7CAB"/>
    <w:rsid w:val="007B0686"/>
    <w:rsid w:val="007B212C"/>
    <w:rsid w:val="007B21AA"/>
    <w:rsid w:val="007B22D7"/>
    <w:rsid w:val="007B3A9F"/>
    <w:rsid w:val="007B4C88"/>
    <w:rsid w:val="007B50F9"/>
    <w:rsid w:val="007B6D5E"/>
    <w:rsid w:val="007C046C"/>
    <w:rsid w:val="007C09C7"/>
    <w:rsid w:val="007C1581"/>
    <w:rsid w:val="007C2201"/>
    <w:rsid w:val="007C3C93"/>
    <w:rsid w:val="007C3FCA"/>
    <w:rsid w:val="007C417D"/>
    <w:rsid w:val="007C4982"/>
    <w:rsid w:val="007C50AE"/>
    <w:rsid w:val="007C5316"/>
    <w:rsid w:val="007C5493"/>
    <w:rsid w:val="007C57D3"/>
    <w:rsid w:val="007C5E52"/>
    <w:rsid w:val="007C63CF"/>
    <w:rsid w:val="007C6443"/>
    <w:rsid w:val="007C645F"/>
    <w:rsid w:val="007C66AB"/>
    <w:rsid w:val="007C6956"/>
    <w:rsid w:val="007C7AD1"/>
    <w:rsid w:val="007C7F04"/>
    <w:rsid w:val="007D0CC4"/>
    <w:rsid w:val="007D238B"/>
    <w:rsid w:val="007D30B9"/>
    <w:rsid w:val="007D3B47"/>
    <w:rsid w:val="007D3F31"/>
    <w:rsid w:val="007D3FCA"/>
    <w:rsid w:val="007D425C"/>
    <w:rsid w:val="007D4530"/>
    <w:rsid w:val="007D467E"/>
    <w:rsid w:val="007D49C9"/>
    <w:rsid w:val="007D4BA5"/>
    <w:rsid w:val="007D6109"/>
    <w:rsid w:val="007D68B5"/>
    <w:rsid w:val="007E09D9"/>
    <w:rsid w:val="007E0E2B"/>
    <w:rsid w:val="007E0F59"/>
    <w:rsid w:val="007E15AC"/>
    <w:rsid w:val="007E15E8"/>
    <w:rsid w:val="007E1673"/>
    <w:rsid w:val="007E2083"/>
    <w:rsid w:val="007E2679"/>
    <w:rsid w:val="007E30DD"/>
    <w:rsid w:val="007E4275"/>
    <w:rsid w:val="007E4B24"/>
    <w:rsid w:val="007E4C7A"/>
    <w:rsid w:val="007E51CF"/>
    <w:rsid w:val="007E58EC"/>
    <w:rsid w:val="007E674A"/>
    <w:rsid w:val="007E6AD2"/>
    <w:rsid w:val="007E75A9"/>
    <w:rsid w:val="007F1A03"/>
    <w:rsid w:val="007F2EBF"/>
    <w:rsid w:val="007F3806"/>
    <w:rsid w:val="007F415D"/>
    <w:rsid w:val="007F4678"/>
    <w:rsid w:val="007F468C"/>
    <w:rsid w:val="007F4841"/>
    <w:rsid w:val="007F4C5F"/>
    <w:rsid w:val="007F4F0F"/>
    <w:rsid w:val="007F607F"/>
    <w:rsid w:val="007F767D"/>
    <w:rsid w:val="007F77CB"/>
    <w:rsid w:val="00800865"/>
    <w:rsid w:val="008012C6"/>
    <w:rsid w:val="0080158E"/>
    <w:rsid w:val="008031F1"/>
    <w:rsid w:val="00803985"/>
    <w:rsid w:val="00803CD9"/>
    <w:rsid w:val="008042D6"/>
    <w:rsid w:val="008044E1"/>
    <w:rsid w:val="008047FD"/>
    <w:rsid w:val="00804E2E"/>
    <w:rsid w:val="00804F7C"/>
    <w:rsid w:val="0080516D"/>
    <w:rsid w:val="00806232"/>
    <w:rsid w:val="00806ABB"/>
    <w:rsid w:val="00810D2C"/>
    <w:rsid w:val="00811652"/>
    <w:rsid w:val="00811792"/>
    <w:rsid w:val="0081262F"/>
    <w:rsid w:val="00813478"/>
    <w:rsid w:val="00813F4D"/>
    <w:rsid w:val="00814748"/>
    <w:rsid w:val="00815539"/>
    <w:rsid w:val="00815B52"/>
    <w:rsid w:val="00815BC3"/>
    <w:rsid w:val="00816316"/>
    <w:rsid w:val="0081742F"/>
    <w:rsid w:val="00822002"/>
    <w:rsid w:val="00822375"/>
    <w:rsid w:val="00822A20"/>
    <w:rsid w:val="00824BCE"/>
    <w:rsid w:val="00825197"/>
    <w:rsid w:val="00825BC7"/>
    <w:rsid w:val="00827717"/>
    <w:rsid w:val="00827806"/>
    <w:rsid w:val="0083075D"/>
    <w:rsid w:val="008307AD"/>
    <w:rsid w:val="00831FCE"/>
    <w:rsid w:val="008322D6"/>
    <w:rsid w:val="00833CB1"/>
    <w:rsid w:val="008346ED"/>
    <w:rsid w:val="00834BE2"/>
    <w:rsid w:val="0083543E"/>
    <w:rsid w:val="00836A53"/>
    <w:rsid w:val="00842103"/>
    <w:rsid w:val="008428AE"/>
    <w:rsid w:val="008428B8"/>
    <w:rsid w:val="00843188"/>
    <w:rsid w:val="008433FE"/>
    <w:rsid w:val="008449D2"/>
    <w:rsid w:val="00845BA7"/>
    <w:rsid w:val="00846F0F"/>
    <w:rsid w:val="0084721F"/>
    <w:rsid w:val="00847573"/>
    <w:rsid w:val="00851259"/>
    <w:rsid w:val="00852139"/>
    <w:rsid w:val="0085317B"/>
    <w:rsid w:val="00853C24"/>
    <w:rsid w:val="00854410"/>
    <w:rsid w:val="00854812"/>
    <w:rsid w:val="0085520F"/>
    <w:rsid w:val="008557AA"/>
    <w:rsid w:val="00855C68"/>
    <w:rsid w:val="00855F88"/>
    <w:rsid w:val="00856CB6"/>
    <w:rsid w:val="00856FAE"/>
    <w:rsid w:val="008572F6"/>
    <w:rsid w:val="0086298F"/>
    <w:rsid w:val="00862D41"/>
    <w:rsid w:val="00863D3B"/>
    <w:rsid w:val="00865A80"/>
    <w:rsid w:val="00865B7A"/>
    <w:rsid w:val="00865E5A"/>
    <w:rsid w:val="00866A07"/>
    <w:rsid w:val="0086702D"/>
    <w:rsid w:val="0086705F"/>
    <w:rsid w:val="00867820"/>
    <w:rsid w:val="00867A07"/>
    <w:rsid w:val="00867B28"/>
    <w:rsid w:val="00871051"/>
    <w:rsid w:val="008717D1"/>
    <w:rsid w:val="00871B73"/>
    <w:rsid w:val="00872520"/>
    <w:rsid w:val="0087362F"/>
    <w:rsid w:val="0087473C"/>
    <w:rsid w:val="0087598C"/>
    <w:rsid w:val="00876251"/>
    <w:rsid w:val="008768EE"/>
    <w:rsid w:val="008772E1"/>
    <w:rsid w:val="00877667"/>
    <w:rsid w:val="00880058"/>
    <w:rsid w:val="00880104"/>
    <w:rsid w:val="008805A5"/>
    <w:rsid w:val="008817FF"/>
    <w:rsid w:val="008830B7"/>
    <w:rsid w:val="00883487"/>
    <w:rsid w:val="0088402F"/>
    <w:rsid w:val="00886215"/>
    <w:rsid w:val="00886839"/>
    <w:rsid w:val="0088685D"/>
    <w:rsid w:val="00886E54"/>
    <w:rsid w:val="00890416"/>
    <w:rsid w:val="0089104B"/>
    <w:rsid w:val="0089112F"/>
    <w:rsid w:val="0089245A"/>
    <w:rsid w:val="0089274D"/>
    <w:rsid w:val="00892B00"/>
    <w:rsid w:val="00894146"/>
    <w:rsid w:val="008971A3"/>
    <w:rsid w:val="008973EC"/>
    <w:rsid w:val="008A01C0"/>
    <w:rsid w:val="008A17A3"/>
    <w:rsid w:val="008A1E77"/>
    <w:rsid w:val="008A2B62"/>
    <w:rsid w:val="008A2B7B"/>
    <w:rsid w:val="008A39CD"/>
    <w:rsid w:val="008A45E2"/>
    <w:rsid w:val="008A5BB1"/>
    <w:rsid w:val="008A6102"/>
    <w:rsid w:val="008A659D"/>
    <w:rsid w:val="008A79D7"/>
    <w:rsid w:val="008B1452"/>
    <w:rsid w:val="008B36F9"/>
    <w:rsid w:val="008B43FD"/>
    <w:rsid w:val="008B466E"/>
    <w:rsid w:val="008B4ADC"/>
    <w:rsid w:val="008B5145"/>
    <w:rsid w:val="008B5E23"/>
    <w:rsid w:val="008B6341"/>
    <w:rsid w:val="008B6FC4"/>
    <w:rsid w:val="008B7590"/>
    <w:rsid w:val="008C0771"/>
    <w:rsid w:val="008C0FD4"/>
    <w:rsid w:val="008C112F"/>
    <w:rsid w:val="008C2606"/>
    <w:rsid w:val="008C3681"/>
    <w:rsid w:val="008C43B6"/>
    <w:rsid w:val="008C6051"/>
    <w:rsid w:val="008C6485"/>
    <w:rsid w:val="008C686B"/>
    <w:rsid w:val="008C7B3F"/>
    <w:rsid w:val="008D0166"/>
    <w:rsid w:val="008D0A93"/>
    <w:rsid w:val="008D0BA9"/>
    <w:rsid w:val="008D14D5"/>
    <w:rsid w:val="008D16F1"/>
    <w:rsid w:val="008D20C3"/>
    <w:rsid w:val="008D29FB"/>
    <w:rsid w:val="008D31B8"/>
    <w:rsid w:val="008D33F7"/>
    <w:rsid w:val="008D48A7"/>
    <w:rsid w:val="008D4DC1"/>
    <w:rsid w:val="008D7082"/>
    <w:rsid w:val="008D7C0E"/>
    <w:rsid w:val="008E01EC"/>
    <w:rsid w:val="008E1E27"/>
    <w:rsid w:val="008E2A5B"/>
    <w:rsid w:val="008E2CBD"/>
    <w:rsid w:val="008E3515"/>
    <w:rsid w:val="008E5606"/>
    <w:rsid w:val="008E5717"/>
    <w:rsid w:val="008E5DFA"/>
    <w:rsid w:val="008E672A"/>
    <w:rsid w:val="008E7603"/>
    <w:rsid w:val="008E7D75"/>
    <w:rsid w:val="008F04D1"/>
    <w:rsid w:val="008F0893"/>
    <w:rsid w:val="008F3BFF"/>
    <w:rsid w:val="008F469D"/>
    <w:rsid w:val="008F4A1C"/>
    <w:rsid w:val="008F54E1"/>
    <w:rsid w:val="008F5721"/>
    <w:rsid w:val="008F729C"/>
    <w:rsid w:val="008F7661"/>
    <w:rsid w:val="008F7B26"/>
    <w:rsid w:val="008F7D2B"/>
    <w:rsid w:val="00901912"/>
    <w:rsid w:val="00902795"/>
    <w:rsid w:val="00903B91"/>
    <w:rsid w:val="00903CB4"/>
    <w:rsid w:val="00904339"/>
    <w:rsid w:val="00904EB6"/>
    <w:rsid w:val="009069EB"/>
    <w:rsid w:val="00906BAE"/>
    <w:rsid w:val="00907836"/>
    <w:rsid w:val="00907988"/>
    <w:rsid w:val="00910698"/>
    <w:rsid w:val="00910762"/>
    <w:rsid w:val="00912931"/>
    <w:rsid w:val="00912B5F"/>
    <w:rsid w:val="00912DAE"/>
    <w:rsid w:val="00913045"/>
    <w:rsid w:val="00913D57"/>
    <w:rsid w:val="009148A6"/>
    <w:rsid w:val="00914AC4"/>
    <w:rsid w:val="009155B3"/>
    <w:rsid w:val="009157DA"/>
    <w:rsid w:val="00916A3E"/>
    <w:rsid w:val="00916B6D"/>
    <w:rsid w:val="00921CFC"/>
    <w:rsid w:val="009224F0"/>
    <w:rsid w:val="00923665"/>
    <w:rsid w:val="00924580"/>
    <w:rsid w:val="009258F8"/>
    <w:rsid w:val="00925B75"/>
    <w:rsid w:val="009267F9"/>
    <w:rsid w:val="00927D53"/>
    <w:rsid w:val="00930152"/>
    <w:rsid w:val="00930910"/>
    <w:rsid w:val="0093192B"/>
    <w:rsid w:val="009321A6"/>
    <w:rsid w:val="00932217"/>
    <w:rsid w:val="00933114"/>
    <w:rsid w:val="009333F4"/>
    <w:rsid w:val="00934131"/>
    <w:rsid w:val="0093415D"/>
    <w:rsid w:val="00935796"/>
    <w:rsid w:val="00936010"/>
    <w:rsid w:val="00936707"/>
    <w:rsid w:val="00937274"/>
    <w:rsid w:val="00937798"/>
    <w:rsid w:val="009377D0"/>
    <w:rsid w:val="00937BF6"/>
    <w:rsid w:val="00937CB0"/>
    <w:rsid w:val="00944255"/>
    <w:rsid w:val="009449AF"/>
    <w:rsid w:val="00944BB5"/>
    <w:rsid w:val="009453A8"/>
    <w:rsid w:val="00945A3D"/>
    <w:rsid w:val="009466BB"/>
    <w:rsid w:val="00946BCE"/>
    <w:rsid w:val="00947082"/>
    <w:rsid w:val="00947D06"/>
    <w:rsid w:val="00950FA3"/>
    <w:rsid w:val="00952165"/>
    <w:rsid w:val="0095281A"/>
    <w:rsid w:val="00953907"/>
    <w:rsid w:val="00953F97"/>
    <w:rsid w:val="00956135"/>
    <w:rsid w:val="0095648F"/>
    <w:rsid w:val="00956B93"/>
    <w:rsid w:val="00957A15"/>
    <w:rsid w:val="00957CF2"/>
    <w:rsid w:val="00960AE6"/>
    <w:rsid w:val="00961108"/>
    <w:rsid w:val="00961383"/>
    <w:rsid w:val="00962B6E"/>
    <w:rsid w:val="00964921"/>
    <w:rsid w:val="00964F14"/>
    <w:rsid w:val="00966692"/>
    <w:rsid w:val="00966982"/>
    <w:rsid w:val="009669C1"/>
    <w:rsid w:val="009677DD"/>
    <w:rsid w:val="00967B69"/>
    <w:rsid w:val="00970FCD"/>
    <w:rsid w:val="00971483"/>
    <w:rsid w:val="009717B8"/>
    <w:rsid w:val="009717E7"/>
    <w:rsid w:val="009718A7"/>
    <w:rsid w:val="0097228A"/>
    <w:rsid w:val="009734D6"/>
    <w:rsid w:val="00973FE9"/>
    <w:rsid w:val="0097419A"/>
    <w:rsid w:val="00975766"/>
    <w:rsid w:val="009760A0"/>
    <w:rsid w:val="009805E6"/>
    <w:rsid w:val="00981C88"/>
    <w:rsid w:val="009833E0"/>
    <w:rsid w:val="0098412D"/>
    <w:rsid w:val="0098768A"/>
    <w:rsid w:val="0099194E"/>
    <w:rsid w:val="00991C87"/>
    <w:rsid w:val="00992722"/>
    <w:rsid w:val="00994A42"/>
    <w:rsid w:val="00994D2B"/>
    <w:rsid w:val="009A0D44"/>
    <w:rsid w:val="009A1609"/>
    <w:rsid w:val="009A193B"/>
    <w:rsid w:val="009A1ADF"/>
    <w:rsid w:val="009A4696"/>
    <w:rsid w:val="009A485D"/>
    <w:rsid w:val="009A4900"/>
    <w:rsid w:val="009A5A7E"/>
    <w:rsid w:val="009A6CB0"/>
    <w:rsid w:val="009A6F47"/>
    <w:rsid w:val="009A73F8"/>
    <w:rsid w:val="009A7638"/>
    <w:rsid w:val="009A7DAC"/>
    <w:rsid w:val="009B0532"/>
    <w:rsid w:val="009B0CEC"/>
    <w:rsid w:val="009B0E89"/>
    <w:rsid w:val="009B16A4"/>
    <w:rsid w:val="009B33EA"/>
    <w:rsid w:val="009B4190"/>
    <w:rsid w:val="009B4A44"/>
    <w:rsid w:val="009B5D4B"/>
    <w:rsid w:val="009B5DC3"/>
    <w:rsid w:val="009B6608"/>
    <w:rsid w:val="009B6E5E"/>
    <w:rsid w:val="009C24EE"/>
    <w:rsid w:val="009C2A0C"/>
    <w:rsid w:val="009C376F"/>
    <w:rsid w:val="009C47B1"/>
    <w:rsid w:val="009C4A0E"/>
    <w:rsid w:val="009C5244"/>
    <w:rsid w:val="009C53B5"/>
    <w:rsid w:val="009C5701"/>
    <w:rsid w:val="009C61B2"/>
    <w:rsid w:val="009C7AAD"/>
    <w:rsid w:val="009C7E69"/>
    <w:rsid w:val="009D0960"/>
    <w:rsid w:val="009D0D37"/>
    <w:rsid w:val="009D0E7D"/>
    <w:rsid w:val="009D1DAA"/>
    <w:rsid w:val="009D2FE5"/>
    <w:rsid w:val="009D3092"/>
    <w:rsid w:val="009D394C"/>
    <w:rsid w:val="009D4676"/>
    <w:rsid w:val="009D4853"/>
    <w:rsid w:val="009D4CA5"/>
    <w:rsid w:val="009D61A3"/>
    <w:rsid w:val="009D6390"/>
    <w:rsid w:val="009D68B9"/>
    <w:rsid w:val="009D68CB"/>
    <w:rsid w:val="009D781F"/>
    <w:rsid w:val="009E01FA"/>
    <w:rsid w:val="009E0E99"/>
    <w:rsid w:val="009E14E1"/>
    <w:rsid w:val="009E1CA6"/>
    <w:rsid w:val="009E1CE4"/>
    <w:rsid w:val="009E22E1"/>
    <w:rsid w:val="009E31B0"/>
    <w:rsid w:val="009F0295"/>
    <w:rsid w:val="009F0CD8"/>
    <w:rsid w:val="009F2D28"/>
    <w:rsid w:val="009F391E"/>
    <w:rsid w:val="009F4D0E"/>
    <w:rsid w:val="009F5608"/>
    <w:rsid w:val="009F6DFE"/>
    <w:rsid w:val="009F733B"/>
    <w:rsid w:val="009F795D"/>
    <w:rsid w:val="009F7BDF"/>
    <w:rsid w:val="009F7DE8"/>
    <w:rsid w:val="00A00C99"/>
    <w:rsid w:val="00A01166"/>
    <w:rsid w:val="00A0127D"/>
    <w:rsid w:val="00A0186B"/>
    <w:rsid w:val="00A019A4"/>
    <w:rsid w:val="00A01B08"/>
    <w:rsid w:val="00A0343C"/>
    <w:rsid w:val="00A03705"/>
    <w:rsid w:val="00A03D97"/>
    <w:rsid w:val="00A043BC"/>
    <w:rsid w:val="00A04F63"/>
    <w:rsid w:val="00A05233"/>
    <w:rsid w:val="00A05304"/>
    <w:rsid w:val="00A05708"/>
    <w:rsid w:val="00A05B33"/>
    <w:rsid w:val="00A05BE7"/>
    <w:rsid w:val="00A05D5B"/>
    <w:rsid w:val="00A06687"/>
    <w:rsid w:val="00A077BD"/>
    <w:rsid w:val="00A101C9"/>
    <w:rsid w:val="00A1101F"/>
    <w:rsid w:val="00A11162"/>
    <w:rsid w:val="00A12D6F"/>
    <w:rsid w:val="00A13039"/>
    <w:rsid w:val="00A13FA7"/>
    <w:rsid w:val="00A14991"/>
    <w:rsid w:val="00A15323"/>
    <w:rsid w:val="00A15F28"/>
    <w:rsid w:val="00A1622A"/>
    <w:rsid w:val="00A162C5"/>
    <w:rsid w:val="00A21CB2"/>
    <w:rsid w:val="00A221C4"/>
    <w:rsid w:val="00A22EB4"/>
    <w:rsid w:val="00A2385E"/>
    <w:rsid w:val="00A2444B"/>
    <w:rsid w:val="00A2550A"/>
    <w:rsid w:val="00A259D7"/>
    <w:rsid w:val="00A267A1"/>
    <w:rsid w:val="00A271FC"/>
    <w:rsid w:val="00A27405"/>
    <w:rsid w:val="00A279CA"/>
    <w:rsid w:val="00A30130"/>
    <w:rsid w:val="00A30202"/>
    <w:rsid w:val="00A30350"/>
    <w:rsid w:val="00A30794"/>
    <w:rsid w:val="00A30837"/>
    <w:rsid w:val="00A30898"/>
    <w:rsid w:val="00A3089D"/>
    <w:rsid w:val="00A30D3C"/>
    <w:rsid w:val="00A30D73"/>
    <w:rsid w:val="00A31571"/>
    <w:rsid w:val="00A31CB0"/>
    <w:rsid w:val="00A31F31"/>
    <w:rsid w:val="00A3298A"/>
    <w:rsid w:val="00A32F19"/>
    <w:rsid w:val="00A33190"/>
    <w:rsid w:val="00A336FD"/>
    <w:rsid w:val="00A33DF3"/>
    <w:rsid w:val="00A34965"/>
    <w:rsid w:val="00A35B3A"/>
    <w:rsid w:val="00A36A3A"/>
    <w:rsid w:val="00A36C5C"/>
    <w:rsid w:val="00A37762"/>
    <w:rsid w:val="00A37C37"/>
    <w:rsid w:val="00A42DE8"/>
    <w:rsid w:val="00A43014"/>
    <w:rsid w:val="00A44318"/>
    <w:rsid w:val="00A443AC"/>
    <w:rsid w:val="00A456EE"/>
    <w:rsid w:val="00A5005D"/>
    <w:rsid w:val="00A506AD"/>
    <w:rsid w:val="00A50867"/>
    <w:rsid w:val="00A50948"/>
    <w:rsid w:val="00A5117F"/>
    <w:rsid w:val="00A51BE3"/>
    <w:rsid w:val="00A5415B"/>
    <w:rsid w:val="00A545DF"/>
    <w:rsid w:val="00A54DE1"/>
    <w:rsid w:val="00A55774"/>
    <w:rsid w:val="00A57626"/>
    <w:rsid w:val="00A61227"/>
    <w:rsid w:val="00A6176D"/>
    <w:rsid w:val="00A62CC1"/>
    <w:rsid w:val="00A62D2D"/>
    <w:rsid w:val="00A63B27"/>
    <w:rsid w:val="00A648F0"/>
    <w:rsid w:val="00A64B6F"/>
    <w:rsid w:val="00A65A7D"/>
    <w:rsid w:val="00A67718"/>
    <w:rsid w:val="00A67B6C"/>
    <w:rsid w:val="00A7038D"/>
    <w:rsid w:val="00A706B6"/>
    <w:rsid w:val="00A72B80"/>
    <w:rsid w:val="00A7500D"/>
    <w:rsid w:val="00A757F6"/>
    <w:rsid w:val="00A7593A"/>
    <w:rsid w:val="00A76F7E"/>
    <w:rsid w:val="00A777BA"/>
    <w:rsid w:val="00A813D3"/>
    <w:rsid w:val="00A826B6"/>
    <w:rsid w:val="00A82AE7"/>
    <w:rsid w:val="00A82EFB"/>
    <w:rsid w:val="00A82F90"/>
    <w:rsid w:val="00A83A3F"/>
    <w:rsid w:val="00A849A4"/>
    <w:rsid w:val="00A84E52"/>
    <w:rsid w:val="00A85F6E"/>
    <w:rsid w:val="00A87569"/>
    <w:rsid w:val="00A90143"/>
    <w:rsid w:val="00A904F2"/>
    <w:rsid w:val="00A91850"/>
    <w:rsid w:val="00A919CA"/>
    <w:rsid w:val="00A92851"/>
    <w:rsid w:val="00A93C76"/>
    <w:rsid w:val="00A94AAF"/>
    <w:rsid w:val="00A953F1"/>
    <w:rsid w:val="00A9555D"/>
    <w:rsid w:val="00A96F24"/>
    <w:rsid w:val="00A97CDA"/>
    <w:rsid w:val="00AA02BF"/>
    <w:rsid w:val="00AA0815"/>
    <w:rsid w:val="00AA0F31"/>
    <w:rsid w:val="00AA2664"/>
    <w:rsid w:val="00AA2813"/>
    <w:rsid w:val="00AA38F0"/>
    <w:rsid w:val="00AA4489"/>
    <w:rsid w:val="00AA6E8B"/>
    <w:rsid w:val="00AA7C34"/>
    <w:rsid w:val="00AA7EB2"/>
    <w:rsid w:val="00AB1164"/>
    <w:rsid w:val="00AB1499"/>
    <w:rsid w:val="00AB35AA"/>
    <w:rsid w:val="00AB35D7"/>
    <w:rsid w:val="00AB438E"/>
    <w:rsid w:val="00AB4D4C"/>
    <w:rsid w:val="00AB5FE1"/>
    <w:rsid w:val="00AB6471"/>
    <w:rsid w:val="00AB730E"/>
    <w:rsid w:val="00AB77F6"/>
    <w:rsid w:val="00AB7B53"/>
    <w:rsid w:val="00AC02C9"/>
    <w:rsid w:val="00AC26B9"/>
    <w:rsid w:val="00AC2FD5"/>
    <w:rsid w:val="00AC2FFC"/>
    <w:rsid w:val="00AC3B6E"/>
    <w:rsid w:val="00AC3EF7"/>
    <w:rsid w:val="00AC4B47"/>
    <w:rsid w:val="00AC51B5"/>
    <w:rsid w:val="00AC5983"/>
    <w:rsid w:val="00AC606F"/>
    <w:rsid w:val="00AC63BA"/>
    <w:rsid w:val="00AC652F"/>
    <w:rsid w:val="00AC70E5"/>
    <w:rsid w:val="00AC7203"/>
    <w:rsid w:val="00AD01BE"/>
    <w:rsid w:val="00AD0CE9"/>
    <w:rsid w:val="00AD163B"/>
    <w:rsid w:val="00AD183C"/>
    <w:rsid w:val="00AD2D08"/>
    <w:rsid w:val="00AD3238"/>
    <w:rsid w:val="00AD3B3A"/>
    <w:rsid w:val="00AD41FA"/>
    <w:rsid w:val="00AD4F74"/>
    <w:rsid w:val="00AD5CC2"/>
    <w:rsid w:val="00AD65F8"/>
    <w:rsid w:val="00AD6984"/>
    <w:rsid w:val="00AD6F2B"/>
    <w:rsid w:val="00AE0D52"/>
    <w:rsid w:val="00AE4481"/>
    <w:rsid w:val="00AE68F3"/>
    <w:rsid w:val="00AE6DD4"/>
    <w:rsid w:val="00AE709E"/>
    <w:rsid w:val="00AE71B1"/>
    <w:rsid w:val="00AF051C"/>
    <w:rsid w:val="00AF2167"/>
    <w:rsid w:val="00AF2511"/>
    <w:rsid w:val="00AF25FE"/>
    <w:rsid w:val="00AF27A5"/>
    <w:rsid w:val="00AF4CC8"/>
    <w:rsid w:val="00AF505E"/>
    <w:rsid w:val="00AF5069"/>
    <w:rsid w:val="00AF536D"/>
    <w:rsid w:val="00AF6964"/>
    <w:rsid w:val="00AF6AE3"/>
    <w:rsid w:val="00AF73C6"/>
    <w:rsid w:val="00AF74DB"/>
    <w:rsid w:val="00AF7644"/>
    <w:rsid w:val="00B00AF5"/>
    <w:rsid w:val="00B01C0E"/>
    <w:rsid w:val="00B02E71"/>
    <w:rsid w:val="00B036AC"/>
    <w:rsid w:val="00B04564"/>
    <w:rsid w:val="00B04853"/>
    <w:rsid w:val="00B05290"/>
    <w:rsid w:val="00B0553E"/>
    <w:rsid w:val="00B05ADB"/>
    <w:rsid w:val="00B05B44"/>
    <w:rsid w:val="00B05D9D"/>
    <w:rsid w:val="00B06B71"/>
    <w:rsid w:val="00B06C73"/>
    <w:rsid w:val="00B06C8C"/>
    <w:rsid w:val="00B07EF0"/>
    <w:rsid w:val="00B101CF"/>
    <w:rsid w:val="00B10A5C"/>
    <w:rsid w:val="00B1321A"/>
    <w:rsid w:val="00B13498"/>
    <w:rsid w:val="00B139B5"/>
    <w:rsid w:val="00B14A69"/>
    <w:rsid w:val="00B14BB2"/>
    <w:rsid w:val="00B15C02"/>
    <w:rsid w:val="00B16C9D"/>
    <w:rsid w:val="00B20053"/>
    <w:rsid w:val="00B21211"/>
    <w:rsid w:val="00B214A4"/>
    <w:rsid w:val="00B2164B"/>
    <w:rsid w:val="00B21F7F"/>
    <w:rsid w:val="00B22985"/>
    <w:rsid w:val="00B22D53"/>
    <w:rsid w:val="00B22FAB"/>
    <w:rsid w:val="00B240CD"/>
    <w:rsid w:val="00B24A4D"/>
    <w:rsid w:val="00B257A0"/>
    <w:rsid w:val="00B26317"/>
    <w:rsid w:val="00B2661B"/>
    <w:rsid w:val="00B26A85"/>
    <w:rsid w:val="00B26E37"/>
    <w:rsid w:val="00B27E39"/>
    <w:rsid w:val="00B30121"/>
    <w:rsid w:val="00B30200"/>
    <w:rsid w:val="00B3042D"/>
    <w:rsid w:val="00B311F8"/>
    <w:rsid w:val="00B32BBA"/>
    <w:rsid w:val="00B33BEF"/>
    <w:rsid w:val="00B346BE"/>
    <w:rsid w:val="00B35171"/>
    <w:rsid w:val="00B36087"/>
    <w:rsid w:val="00B3698A"/>
    <w:rsid w:val="00B37CBC"/>
    <w:rsid w:val="00B40598"/>
    <w:rsid w:val="00B40672"/>
    <w:rsid w:val="00B411FB"/>
    <w:rsid w:val="00B41384"/>
    <w:rsid w:val="00B41BD0"/>
    <w:rsid w:val="00B41D5E"/>
    <w:rsid w:val="00B422E7"/>
    <w:rsid w:val="00B448E7"/>
    <w:rsid w:val="00B44E5F"/>
    <w:rsid w:val="00B452DA"/>
    <w:rsid w:val="00B45B21"/>
    <w:rsid w:val="00B46111"/>
    <w:rsid w:val="00B477FB"/>
    <w:rsid w:val="00B4785A"/>
    <w:rsid w:val="00B50407"/>
    <w:rsid w:val="00B50416"/>
    <w:rsid w:val="00B50BB9"/>
    <w:rsid w:val="00B51BB8"/>
    <w:rsid w:val="00B52E81"/>
    <w:rsid w:val="00B5373C"/>
    <w:rsid w:val="00B54168"/>
    <w:rsid w:val="00B54597"/>
    <w:rsid w:val="00B54E4C"/>
    <w:rsid w:val="00B55675"/>
    <w:rsid w:val="00B55FB9"/>
    <w:rsid w:val="00B562D6"/>
    <w:rsid w:val="00B56E31"/>
    <w:rsid w:val="00B573C3"/>
    <w:rsid w:val="00B5746D"/>
    <w:rsid w:val="00B57CB6"/>
    <w:rsid w:val="00B61739"/>
    <w:rsid w:val="00B62EBD"/>
    <w:rsid w:val="00B65047"/>
    <w:rsid w:val="00B65F39"/>
    <w:rsid w:val="00B66FA9"/>
    <w:rsid w:val="00B67BE5"/>
    <w:rsid w:val="00B67C0C"/>
    <w:rsid w:val="00B712EB"/>
    <w:rsid w:val="00B72B1A"/>
    <w:rsid w:val="00B72B95"/>
    <w:rsid w:val="00B73667"/>
    <w:rsid w:val="00B7366C"/>
    <w:rsid w:val="00B74306"/>
    <w:rsid w:val="00B748BF"/>
    <w:rsid w:val="00B754AE"/>
    <w:rsid w:val="00B7601F"/>
    <w:rsid w:val="00B77A27"/>
    <w:rsid w:val="00B806BC"/>
    <w:rsid w:val="00B80B8C"/>
    <w:rsid w:val="00B81ECF"/>
    <w:rsid w:val="00B82CE3"/>
    <w:rsid w:val="00B82DED"/>
    <w:rsid w:val="00B8381E"/>
    <w:rsid w:val="00B83FF4"/>
    <w:rsid w:val="00B846C4"/>
    <w:rsid w:val="00B905EC"/>
    <w:rsid w:val="00B91260"/>
    <w:rsid w:val="00B919EB"/>
    <w:rsid w:val="00B924DD"/>
    <w:rsid w:val="00B9263C"/>
    <w:rsid w:val="00B92F85"/>
    <w:rsid w:val="00B95CCB"/>
    <w:rsid w:val="00B95CE7"/>
    <w:rsid w:val="00B96C4A"/>
    <w:rsid w:val="00B97397"/>
    <w:rsid w:val="00B97C2C"/>
    <w:rsid w:val="00BA0054"/>
    <w:rsid w:val="00BA0508"/>
    <w:rsid w:val="00BA082C"/>
    <w:rsid w:val="00BA0C22"/>
    <w:rsid w:val="00BA0F2D"/>
    <w:rsid w:val="00BA1D70"/>
    <w:rsid w:val="00BA1F82"/>
    <w:rsid w:val="00BA2A58"/>
    <w:rsid w:val="00BA4A23"/>
    <w:rsid w:val="00BA66C0"/>
    <w:rsid w:val="00BA79D2"/>
    <w:rsid w:val="00BA7EDE"/>
    <w:rsid w:val="00BA7F48"/>
    <w:rsid w:val="00BB13A0"/>
    <w:rsid w:val="00BB15BC"/>
    <w:rsid w:val="00BB1B89"/>
    <w:rsid w:val="00BB1FA5"/>
    <w:rsid w:val="00BB2166"/>
    <w:rsid w:val="00BB22DD"/>
    <w:rsid w:val="00BB357B"/>
    <w:rsid w:val="00BB5914"/>
    <w:rsid w:val="00BB70E2"/>
    <w:rsid w:val="00BC0694"/>
    <w:rsid w:val="00BC0759"/>
    <w:rsid w:val="00BC08F1"/>
    <w:rsid w:val="00BC288A"/>
    <w:rsid w:val="00BC2FCA"/>
    <w:rsid w:val="00BC30D4"/>
    <w:rsid w:val="00BC3765"/>
    <w:rsid w:val="00BC3A4C"/>
    <w:rsid w:val="00BC3F23"/>
    <w:rsid w:val="00BC45EC"/>
    <w:rsid w:val="00BC4F6E"/>
    <w:rsid w:val="00BC597D"/>
    <w:rsid w:val="00BC6B8B"/>
    <w:rsid w:val="00BC78AA"/>
    <w:rsid w:val="00BD0098"/>
    <w:rsid w:val="00BD00C5"/>
    <w:rsid w:val="00BD068C"/>
    <w:rsid w:val="00BD07E2"/>
    <w:rsid w:val="00BD1358"/>
    <w:rsid w:val="00BD157C"/>
    <w:rsid w:val="00BD1CDF"/>
    <w:rsid w:val="00BD1FAF"/>
    <w:rsid w:val="00BD2481"/>
    <w:rsid w:val="00BD24E1"/>
    <w:rsid w:val="00BD28C5"/>
    <w:rsid w:val="00BD2C49"/>
    <w:rsid w:val="00BD2E12"/>
    <w:rsid w:val="00BD318C"/>
    <w:rsid w:val="00BD38EC"/>
    <w:rsid w:val="00BD40A8"/>
    <w:rsid w:val="00BD452A"/>
    <w:rsid w:val="00BD4691"/>
    <w:rsid w:val="00BD4B83"/>
    <w:rsid w:val="00BD51F4"/>
    <w:rsid w:val="00BD5200"/>
    <w:rsid w:val="00BD5358"/>
    <w:rsid w:val="00BD5CB4"/>
    <w:rsid w:val="00BD5D38"/>
    <w:rsid w:val="00BD6938"/>
    <w:rsid w:val="00BD7100"/>
    <w:rsid w:val="00BE0490"/>
    <w:rsid w:val="00BE0AE6"/>
    <w:rsid w:val="00BE0AE9"/>
    <w:rsid w:val="00BE0CAF"/>
    <w:rsid w:val="00BE3C22"/>
    <w:rsid w:val="00BE6A50"/>
    <w:rsid w:val="00BE7CBC"/>
    <w:rsid w:val="00BF07C5"/>
    <w:rsid w:val="00BF13AF"/>
    <w:rsid w:val="00BF19CF"/>
    <w:rsid w:val="00BF3F0B"/>
    <w:rsid w:val="00BF5EC4"/>
    <w:rsid w:val="00BF6580"/>
    <w:rsid w:val="00BF7965"/>
    <w:rsid w:val="00BF7E53"/>
    <w:rsid w:val="00C01352"/>
    <w:rsid w:val="00C01CD8"/>
    <w:rsid w:val="00C02B47"/>
    <w:rsid w:val="00C0347F"/>
    <w:rsid w:val="00C03482"/>
    <w:rsid w:val="00C03B2D"/>
    <w:rsid w:val="00C03DF1"/>
    <w:rsid w:val="00C062EF"/>
    <w:rsid w:val="00C06971"/>
    <w:rsid w:val="00C06E9D"/>
    <w:rsid w:val="00C076E7"/>
    <w:rsid w:val="00C07F53"/>
    <w:rsid w:val="00C119AA"/>
    <w:rsid w:val="00C11BFE"/>
    <w:rsid w:val="00C11F0D"/>
    <w:rsid w:val="00C1239E"/>
    <w:rsid w:val="00C1243E"/>
    <w:rsid w:val="00C12F4B"/>
    <w:rsid w:val="00C12FD3"/>
    <w:rsid w:val="00C1335C"/>
    <w:rsid w:val="00C1357D"/>
    <w:rsid w:val="00C14A6F"/>
    <w:rsid w:val="00C15262"/>
    <w:rsid w:val="00C15619"/>
    <w:rsid w:val="00C16520"/>
    <w:rsid w:val="00C16FF3"/>
    <w:rsid w:val="00C172DA"/>
    <w:rsid w:val="00C1742B"/>
    <w:rsid w:val="00C17504"/>
    <w:rsid w:val="00C206FC"/>
    <w:rsid w:val="00C21527"/>
    <w:rsid w:val="00C21E9A"/>
    <w:rsid w:val="00C22B59"/>
    <w:rsid w:val="00C23E33"/>
    <w:rsid w:val="00C24C64"/>
    <w:rsid w:val="00C25189"/>
    <w:rsid w:val="00C2726E"/>
    <w:rsid w:val="00C27EF7"/>
    <w:rsid w:val="00C33560"/>
    <w:rsid w:val="00C361F5"/>
    <w:rsid w:val="00C36EF4"/>
    <w:rsid w:val="00C375DB"/>
    <w:rsid w:val="00C375EE"/>
    <w:rsid w:val="00C37876"/>
    <w:rsid w:val="00C37B93"/>
    <w:rsid w:val="00C405FB"/>
    <w:rsid w:val="00C407CC"/>
    <w:rsid w:val="00C4159D"/>
    <w:rsid w:val="00C41957"/>
    <w:rsid w:val="00C41989"/>
    <w:rsid w:val="00C419B1"/>
    <w:rsid w:val="00C421D8"/>
    <w:rsid w:val="00C426D8"/>
    <w:rsid w:val="00C42C3C"/>
    <w:rsid w:val="00C42DCE"/>
    <w:rsid w:val="00C42E87"/>
    <w:rsid w:val="00C43123"/>
    <w:rsid w:val="00C436FA"/>
    <w:rsid w:val="00C442A1"/>
    <w:rsid w:val="00C452F2"/>
    <w:rsid w:val="00C46AF7"/>
    <w:rsid w:val="00C47E52"/>
    <w:rsid w:val="00C5016E"/>
    <w:rsid w:val="00C50451"/>
    <w:rsid w:val="00C50DDE"/>
    <w:rsid w:val="00C518DF"/>
    <w:rsid w:val="00C518F8"/>
    <w:rsid w:val="00C52120"/>
    <w:rsid w:val="00C53CC8"/>
    <w:rsid w:val="00C5400B"/>
    <w:rsid w:val="00C54B20"/>
    <w:rsid w:val="00C54D2B"/>
    <w:rsid w:val="00C55B57"/>
    <w:rsid w:val="00C55EA5"/>
    <w:rsid w:val="00C5785A"/>
    <w:rsid w:val="00C57959"/>
    <w:rsid w:val="00C60CBB"/>
    <w:rsid w:val="00C611C6"/>
    <w:rsid w:val="00C6327E"/>
    <w:rsid w:val="00C63361"/>
    <w:rsid w:val="00C64059"/>
    <w:rsid w:val="00C64374"/>
    <w:rsid w:val="00C64D3C"/>
    <w:rsid w:val="00C65125"/>
    <w:rsid w:val="00C65232"/>
    <w:rsid w:val="00C6635E"/>
    <w:rsid w:val="00C67891"/>
    <w:rsid w:val="00C67DC2"/>
    <w:rsid w:val="00C70A0A"/>
    <w:rsid w:val="00C71723"/>
    <w:rsid w:val="00C71B76"/>
    <w:rsid w:val="00C72857"/>
    <w:rsid w:val="00C72C5D"/>
    <w:rsid w:val="00C7310E"/>
    <w:rsid w:val="00C74B3A"/>
    <w:rsid w:val="00C7544D"/>
    <w:rsid w:val="00C7663B"/>
    <w:rsid w:val="00C77528"/>
    <w:rsid w:val="00C77671"/>
    <w:rsid w:val="00C808C3"/>
    <w:rsid w:val="00C81B67"/>
    <w:rsid w:val="00C82C7E"/>
    <w:rsid w:val="00C83333"/>
    <w:rsid w:val="00C834A0"/>
    <w:rsid w:val="00C8387A"/>
    <w:rsid w:val="00C844BD"/>
    <w:rsid w:val="00C849BB"/>
    <w:rsid w:val="00C850DA"/>
    <w:rsid w:val="00C857F6"/>
    <w:rsid w:val="00C86AA8"/>
    <w:rsid w:val="00C8733F"/>
    <w:rsid w:val="00C874CC"/>
    <w:rsid w:val="00C90C31"/>
    <w:rsid w:val="00C90F4E"/>
    <w:rsid w:val="00C943CB"/>
    <w:rsid w:val="00C951B2"/>
    <w:rsid w:val="00C952EB"/>
    <w:rsid w:val="00C959B4"/>
    <w:rsid w:val="00C95A4E"/>
    <w:rsid w:val="00C95D2E"/>
    <w:rsid w:val="00C979A7"/>
    <w:rsid w:val="00CA0A84"/>
    <w:rsid w:val="00CA0BDC"/>
    <w:rsid w:val="00CA1273"/>
    <w:rsid w:val="00CA153D"/>
    <w:rsid w:val="00CA1BC9"/>
    <w:rsid w:val="00CA1DCD"/>
    <w:rsid w:val="00CA28BE"/>
    <w:rsid w:val="00CA2940"/>
    <w:rsid w:val="00CA2E5C"/>
    <w:rsid w:val="00CA3376"/>
    <w:rsid w:val="00CA389C"/>
    <w:rsid w:val="00CA3D30"/>
    <w:rsid w:val="00CA495E"/>
    <w:rsid w:val="00CA5F9F"/>
    <w:rsid w:val="00CA63B3"/>
    <w:rsid w:val="00CB0792"/>
    <w:rsid w:val="00CB0FB5"/>
    <w:rsid w:val="00CB1F70"/>
    <w:rsid w:val="00CB24B8"/>
    <w:rsid w:val="00CB28D9"/>
    <w:rsid w:val="00CB3BF3"/>
    <w:rsid w:val="00CB491B"/>
    <w:rsid w:val="00CB492E"/>
    <w:rsid w:val="00CB54DE"/>
    <w:rsid w:val="00CB55C8"/>
    <w:rsid w:val="00CB5773"/>
    <w:rsid w:val="00CB5D0A"/>
    <w:rsid w:val="00CB642A"/>
    <w:rsid w:val="00CB7037"/>
    <w:rsid w:val="00CB7421"/>
    <w:rsid w:val="00CB7EEB"/>
    <w:rsid w:val="00CC0172"/>
    <w:rsid w:val="00CC07DC"/>
    <w:rsid w:val="00CC18F1"/>
    <w:rsid w:val="00CC1AE6"/>
    <w:rsid w:val="00CC390C"/>
    <w:rsid w:val="00CC493A"/>
    <w:rsid w:val="00CC4E35"/>
    <w:rsid w:val="00CC5995"/>
    <w:rsid w:val="00CC6BC7"/>
    <w:rsid w:val="00CC7382"/>
    <w:rsid w:val="00CC7BA0"/>
    <w:rsid w:val="00CC7FEF"/>
    <w:rsid w:val="00CD01A1"/>
    <w:rsid w:val="00CD04B7"/>
    <w:rsid w:val="00CD066C"/>
    <w:rsid w:val="00CD1141"/>
    <w:rsid w:val="00CD27EC"/>
    <w:rsid w:val="00CD2892"/>
    <w:rsid w:val="00CD4686"/>
    <w:rsid w:val="00CD4DBC"/>
    <w:rsid w:val="00CD505C"/>
    <w:rsid w:val="00CD50E5"/>
    <w:rsid w:val="00CD51C0"/>
    <w:rsid w:val="00CD5B3D"/>
    <w:rsid w:val="00CD5F20"/>
    <w:rsid w:val="00CD6F42"/>
    <w:rsid w:val="00CD7167"/>
    <w:rsid w:val="00CD78A5"/>
    <w:rsid w:val="00CD79F3"/>
    <w:rsid w:val="00CD79FD"/>
    <w:rsid w:val="00CE3793"/>
    <w:rsid w:val="00CE406F"/>
    <w:rsid w:val="00CE4217"/>
    <w:rsid w:val="00CE4256"/>
    <w:rsid w:val="00CE481E"/>
    <w:rsid w:val="00CE488D"/>
    <w:rsid w:val="00CE5426"/>
    <w:rsid w:val="00CE6573"/>
    <w:rsid w:val="00CE6A48"/>
    <w:rsid w:val="00CE7BE1"/>
    <w:rsid w:val="00CF021F"/>
    <w:rsid w:val="00CF03D4"/>
    <w:rsid w:val="00CF09A0"/>
    <w:rsid w:val="00CF265E"/>
    <w:rsid w:val="00CF26D8"/>
    <w:rsid w:val="00CF2F73"/>
    <w:rsid w:val="00CF300F"/>
    <w:rsid w:val="00CF3920"/>
    <w:rsid w:val="00CF39FE"/>
    <w:rsid w:val="00CF3D81"/>
    <w:rsid w:val="00CF4A43"/>
    <w:rsid w:val="00CF510B"/>
    <w:rsid w:val="00CF515B"/>
    <w:rsid w:val="00CF5698"/>
    <w:rsid w:val="00CF5D8B"/>
    <w:rsid w:val="00CF6248"/>
    <w:rsid w:val="00CF73F3"/>
    <w:rsid w:val="00CF7D51"/>
    <w:rsid w:val="00D00293"/>
    <w:rsid w:val="00D004D2"/>
    <w:rsid w:val="00D0079D"/>
    <w:rsid w:val="00D0085E"/>
    <w:rsid w:val="00D00C7C"/>
    <w:rsid w:val="00D033CB"/>
    <w:rsid w:val="00D06909"/>
    <w:rsid w:val="00D06C21"/>
    <w:rsid w:val="00D072C4"/>
    <w:rsid w:val="00D100F9"/>
    <w:rsid w:val="00D10B47"/>
    <w:rsid w:val="00D11F4B"/>
    <w:rsid w:val="00D12EF0"/>
    <w:rsid w:val="00D14990"/>
    <w:rsid w:val="00D156B4"/>
    <w:rsid w:val="00D16516"/>
    <w:rsid w:val="00D1698B"/>
    <w:rsid w:val="00D16E90"/>
    <w:rsid w:val="00D209CB"/>
    <w:rsid w:val="00D20FF8"/>
    <w:rsid w:val="00D21D70"/>
    <w:rsid w:val="00D220D5"/>
    <w:rsid w:val="00D2389A"/>
    <w:rsid w:val="00D23AE5"/>
    <w:rsid w:val="00D24039"/>
    <w:rsid w:val="00D241BC"/>
    <w:rsid w:val="00D24606"/>
    <w:rsid w:val="00D24BF7"/>
    <w:rsid w:val="00D24E45"/>
    <w:rsid w:val="00D252DD"/>
    <w:rsid w:val="00D25D2D"/>
    <w:rsid w:val="00D2600C"/>
    <w:rsid w:val="00D262D4"/>
    <w:rsid w:val="00D30355"/>
    <w:rsid w:val="00D31F31"/>
    <w:rsid w:val="00D33C6E"/>
    <w:rsid w:val="00D34E7F"/>
    <w:rsid w:val="00D35AF4"/>
    <w:rsid w:val="00D35FBF"/>
    <w:rsid w:val="00D3695E"/>
    <w:rsid w:val="00D37F22"/>
    <w:rsid w:val="00D4012E"/>
    <w:rsid w:val="00D42A18"/>
    <w:rsid w:val="00D43162"/>
    <w:rsid w:val="00D434B7"/>
    <w:rsid w:val="00D4433B"/>
    <w:rsid w:val="00D46415"/>
    <w:rsid w:val="00D46A92"/>
    <w:rsid w:val="00D47297"/>
    <w:rsid w:val="00D5146C"/>
    <w:rsid w:val="00D51C03"/>
    <w:rsid w:val="00D52D0B"/>
    <w:rsid w:val="00D5418F"/>
    <w:rsid w:val="00D55C6F"/>
    <w:rsid w:val="00D56632"/>
    <w:rsid w:val="00D56C66"/>
    <w:rsid w:val="00D572AB"/>
    <w:rsid w:val="00D57509"/>
    <w:rsid w:val="00D575A0"/>
    <w:rsid w:val="00D605F9"/>
    <w:rsid w:val="00D61137"/>
    <w:rsid w:val="00D616AD"/>
    <w:rsid w:val="00D618C4"/>
    <w:rsid w:val="00D61DB9"/>
    <w:rsid w:val="00D626B2"/>
    <w:rsid w:val="00D62EB5"/>
    <w:rsid w:val="00D63535"/>
    <w:rsid w:val="00D64346"/>
    <w:rsid w:val="00D64A5E"/>
    <w:rsid w:val="00D65AD5"/>
    <w:rsid w:val="00D65BC5"/>
    <w:rsid w:val="00D65C41"/>
    <w:rsid w:val="00D6672A"/>
    <w:rsid w:val="00D66B32"/>
    <w:rsid w:val="00D676CB"/>
    <w:rsid w:val="00D6783F"/>
    <w:rsid w:val="00D722ED"/>
    <w:rsid w:val="00D72B09"/>
    <w:rsid w:val="00D72D42"/>
    <w:rsid w:val="00D72F08"/>
    <w:rsid w:val="00D738B1"/>
    <w:rsid w:val="00D74E9E"/>
    <w:rsid w:val="00D74ECD"/>
    <w:rsid w:val="00D7589B"/>
    <w:rsid w:val="00D760C4"/>
    <w:rsid w:val="00D76E3B"/>
    <w:rsid w:val="00D77A21"/>
    <w:rsid w:val="00D77C5D"/>
    <w:rsid w:val="00D77D78"/>
    <w:rsid w:val="00D8046C"/>
    <w:rsid w:val="00D807D2"/>
    <w:rsid w:val="00D808CE"/>
    <w:rsid w:val="00D80A5B"/>
    <w:rsid w:val="00D8153C"/>
    <w:rsid w:val="00D81550"/>
    <w:rsid w:val="00D819C0"/>
    <w:rsid w:val="00D82A59"/>
    <w:rsid w:val="00D837BE"/>
    <w:rsid w:val="00D83F5B"/>
    <w:rsid w:val="00D84550"/>
    <w:rsid w:val="00D84660"/>
    <w:rsid w:val="00D8498B"/>
    <w:rsid w:val="00D85078"/>
    <w:rsid w:val="00D856B3"/>
    <w:rsid w:val="00D8608E"/>
    <w:rsid w:val="00D864E7"/>
    <w:rsid w:val="00D877B8"/>
    <w:rsid w:val="00D90300"/>
    <w:rsid w:val="00D9071C"/>
    <w:rsid w:val="00D90783"/>
    <w:rsid w:val="00D907B9"/>
    <w:rsid w:val="00D90C8D"/>
    <w:rsid w:val="00D90CD0"/>
    <w:rsid w:val="00D91189"/>
    <w:rsid w:val="00D939AF"/>
    <w:rsid w:val="00D93BC6"/>
    <w:rsid w:val="00D94185"/>
    <w:rsid w:val="00D9481E"/>
    <w:rsid w:val="00D9490E"/>
    <w:rsid w:val="00D94F8B"/>
    <w:rsid w:val="00D9502F"/>
    <w:rsid w:val="00D96409"/>
    <w:rsid w:val="00D968B0"/>
    <w:rsid w:val="00D96ACA"/>
    <w:rsid w:val="00D96D2C"/>
    <w:rsid w:val="00D97605"/>
    <w:rsid w:val="00DA1BCC"/>
    <w:rsid w:val="00DA1D85"/>
    <w:rsid w:val="00DA21FE"/>
    <w:rsid w:val="00DA22DE"/>
    <w:rsid w:val="00DA39DC"/>
    <w:rsid w:val="00DA3AE1"/>
    <w:rsid w:val="00DA4C88"/>
    <w:rsid w:val="00DA715D"/>
    <w:rsid w:val="00DB00E2"/>
    <w:rsid w:val="00DB0BF8"/>
    <w:rsid w:val="00DB159D"/>
    <w:rsid w:val="00DB178A"/>
    <w:rsid w:val="00DB2064"/>
    <w:rsid w:val="00DB2142"/>
    <w:rsid w:val="00DB2D34"/>
    <w:rsid w:val="00DB3748"/>
    <w:rsid w:val="00DB44FB"/>
    <w:rsid w:val="00DB4944"/>
    <w:rsid w:val="00DB5B66"/>
    <w:rsid w:val="00DB5C32"/>
    <w:rsid w:val="00DB6BDF"/>
    <w:rsid w:val="00DB73E6"/>
    <w:rsid w:val="00DB7DD1"/>
    <w:rsid w:val="00DC12CB"/>
    <w:rsid w:val="00DC1A19"/>
    <w:rsid w:val="00DC1C05"/>
    <w:rsid w:val="00DC34CD"/>
    <w:rsid w:val="00DC36EF"/>
    <w:rsid w:val="00DC4B95"/>
    <w:rsid w:val="00DC62E7"/>
    <w:rsid w:val="00DC734C"/>
    <w:rsid w:val="00DD00C2"/>
    <w:rsid w:val="00DD0BA5"/>
    <w:rsid w:val="00DD149B"/>
    <w:rsid w:val="00DD1C8B"/>
    <w:rsid w:val="00DD2024"/>
    <w:rsid w:val="00DD2709"/>
    <w:rsid w:val="00DD2CA3"/>
    <w:rsid w:val="00DD3040"/>
    <w:rsid w:val="00DD35C8"/>
    <w:rsid w:val="00DD3734"/>
    <w:rsid w:val="00DD4109"/>
    <w:rsid w:val="00DD458C"/>
    <w:rsid w:val="00DD4858"/>
    <w:rsid w:val="00DD4F0F"/>
    <w:rsid w:val="00DD5A4A"/>
    <w:rsid w:val="00DD611F"/>
    <w:rsid w:val="00DD6CF5"/>
    <w:rsid w:val="00DD7DD0"/>
    <w:rsid w:val="00DE0349"/>
    <w:rsid w:val="00DE03A6"/>
    <w:rsid w:val="00DE0662"/>
    <w:rsid w:val="00DE23FD"/>
    <w:rsid w:val="00DE2564"/>
    <w:rsid w:val="00DE3271"/>
    <w:rsid w:val="00DE4756"/>
    <w:rsid w:val="00DE48BB"/>
    <w:rsid w:val="00DE5029"/>
    <w:rsid w:val="00DE74B8"/>
    <w:rsid w:val="00DE7A33"/>
    <w:rsid w:val="00DF0100"/>
    <w:rsid w:val="00DF0D6A"/>
    <w:rsid w:val="00DF1834"/>
    <w:rsid w:val="00DF1D91"/>
    <w:rsid w:val="00DF2228"/>
    <w:rsid w:val="00DF3BFC"/>
    <w:rsid w:val="00DF41CE"/>
    <w:rsid w:val="00DF5D90"/>
    <w:rsid w:val="00DF6069"/>
    <w:rsid w:val="00DF60A6"/>
    <w:rsid w:val="00DF6715"/>
    <w:rsid w:val="00DF6D4C"/>
    <w:rsid w:val="00DF6EC4"/>
    <w:rsid w:val="00DF7272"/>
    <w:rsid w:val="00E005C7"/>
    <w:rsid w:val="00E0280E"/>
    <w:rsid w:val="00E03119"/>
    <w:rsid w:val="00E0472E"/>
    <w:rsid w:val="00E04C1A"/>
    <w:rsid w:val="00E05165"/>
    <w:rsid w:val="00E06F08"/>
    <w:rsid w:val="00E073A3"/>
    <w:rsid w:val="00E079AF"/>
    <w:rsid w:val="00E10005"/>
    <w:rsid w:val="00E106D0"/>
    <w:rsid w:val="00E113B4"/>
    <w:rsid w:val="00E13EF8"/>
    <w:rsid w:val="00E14C83"/>
    <w:rsid w:val="00E14F6C"/>
    <w:rsid w:val="00E152B7"/>
    <w:rsid w:val="00E156F5"/>
    <w:rsid w:val="00E16084"/>
    <w:rsid w:val="00E1633D"/>
    <w:rsid w:val="00E16614"/>
    <w:rsid w:val="00E170C8"/>
    <w:rsid w:val="00E201AC"/>
    <w:rsid w:val="00E20DEA"/>
    <w:rsid w:val="00E2193D"/>
    <w:rsid w:val="00E22213"/>
    <w:rsid w:val="00E224E2"/>
    <w:rsid w:val="00E226EC"/>
    <w:rsid w:val="00E22B90"/>
    <w:rsid w:val="00E24CCA"/>
    <w:rsid w:val="00E26E3F"/>
    <w:rsid w:val="00E27B25"/>
    <w:rsid w:val="00E31539"/>
    <w:rsid w:val="00E322E7"/>
    <w:rsid w:val="00E34280"/>
    <w:rsid w:val="00E34D04"/>
    <w:rsid w:val="00E34FBE"/>
    <w:rsid w:val="00E3550D"/>
    <w:rsid w:val="00E366F1"/>
    <w:rsid w:val="00E36DAC"/>
    <w:rsid w:val="00E40105"/>
    <w:rsid w:val="00E402A0"/>
    <w:rsid w:val="00E40714"/>
    <w:rsid w:val="00E4079B"/>
    <w:rsid w:val="00E41465"/>
    <w:rsid w:val="00E423C0"/>
    <w:rsid w:val="00E42704"/>
    <w:rsid w:val="00E434B8"/>
    <w:rsid w:val="00E437F6"/>
    <w:rsid w:val="00E43C59"/>
    <w:rsid w:val="00E449D5"/>
    <w:rsid w:val="00E44AE2"/>
    <w:rsid w:val="00E44CFC"/>
    <w:rsid w:val="00E4511C"/>
    <w:rsid w:val="00E45515"/>
    <w:rsid w:val="00E459B0"/>
    <w:rsid w:val="00E466F8"/>
    <w:rsid w:val="00E504C6"/>
    <w:rsid w:val="00E50A32"/>
    <w:rsid w:val="00E50C2C"/>
    <w:rsid w:val="00E51CA2"/>
    <w:rsid w:val="00E528FC"/>
    <w:rsid w:val="00E540D0"/>
    <w:rsid w:val="00E5446A"/>
    <w:rsid w:val="00E54E19"/>
    <w:rsid w:val="00E55D38"/>
    <w:rsid w:val="00E567E5"/>
    <w:rsid w:val="00E56937"/>
    <w:rsid w:val="00E570DA"/>
    <w:rsid w:val="00E57148"/>
    <w:rsid w:val="00E57525"/>
    <w:rsid w:val="00E57784"/>
    <w:rsid w:val="00E578B7"/>
    <w:rsid w:val="00E579CD"/>
    <w:rsid w:val="00E57D49"/>
    <w:rsid w:val="00E60B2E"/>
    <w:rsid w:val="00E6107C"/>
    <w:rsid w:val="00E6183C"/>
    <w:rsid w:val="00E61D54"/>
    <w:rsid w:val="00E6207F"/>
    <w:rsid w:val="00E62B31"/>
    <w:rsid w:val="00E62C41"/>
    <w:rsid w:val="00E633C5"/>
    <w:rsid w:val="00E6468B"/>
    <w:rsid w:val="00E64F4C"/>
    <w:rsid w:val="00E70474"/>
    <w:rsid w:val="00E70585"/>
    <w:rsid w:val="00E70A48"/>
    <w:rsid w:val="00E71113"/>
    <w:rsid w:val="00E71768"/>
    <w:rsid w:val="00E722FF"/>
    <w:rsid w:val="00E72562"/>
    <w:rsid w:val="00E72DAB"/>
    <w:rsid w:val="00E745A1"/>
    <w:rsid w:val="00E745D6"/>
    <w:rsid w:val="00E74956"/>
    <w:rsid w:val="00E74975"/>
    <w:rsid w:val="00E74F19"/>
    <w:rsid w:val="00E7777C"/>
    <w:rsid w:val="00E779A7"/>
    <w:rsid w:val="00E8125A"/>
    <w:rsid w:val="00E81375"/>
    <w:rsid w:val="00E817B0"/>
    <w:rsid w:val="00E81945"/>
    <w:rsid w:val="00E819C2"/>
    <w:rsid w:val="00E81C59"/>
    <w:rsid w:val="00E81FEB"/>
    <w:rsid w:val="00E823D8"/>
    <w:rsid w:val="00E833FA"/>
    <w:rsid w:val="00E862C2"/>
    <w:rsid w:val="00E8690B"/>
    <w:rsid w:val="00E87265"/>
    <w:rsid w:val="00E87EA5"/>
    <w:rsid w:val="00E9049C"/>
    <w:rsid w:val="00E90C96"/>
    <w:rsid w:val="00E9117B"/>
    <w:rsid w:val="00E91D2C"/>
    <w:rsid w:val="00E9213B"/>
    <w:rsid w:val="00E9216E"/>
    <w:rsid w:val="00E92BFB"/>
    <w:rsid w:val="00E92C2D"/>
    <w:rsid w:val="00E9373A"/>
    <w:rsid w:val="00E9599F"/>
    <w:rsid w:val="00E95C94"/>
    <w:rsid w:val="00E960B9"/>
    <w:rsid w:val="00E964B7"/>
    <w:rsid w:val="00E96660"/>
    <w:rsid w:val="00E96FCF"/>
    <w:rsid w:val="00E97592"/>
    <w:rsid w:val="00EA0153"/>
    <w:rsid w:val="00EA1DC0"/>
    <w:rsid w:val="00EA3212"/>
    <w:rsid w:val="00EA3303"/>
    <w:rsid w:val="00EA3F47"/>
    <w:rsid w:val="00EA40C0"/>
    <w:rsid w:val="00EA4486"/>
    <w:rsid w:val="00EA4D05"/>
    <w:rsid w:val="00EA5A29"/>
    <w:rsid w:val="00EA6303"/>
    <w:rsid w:val="00EA74B4"/>
    <w:rsid w:val="00EB0094"/>
    <w:rsid w:val="00EB06A8"/>
    <w:rsid w:val="00EB09A5"/>
    <w:rsid w:val="00EB1556"/>
    <w:rsid w:val="00EB1B56"/>
    <w:rsid w:val="00EB1E02"/>
    <w:rsid w:val="00EB2688"/>
    <w:rsid w:val="00EB31DC"/>
    <w:rsid w:val="00EB38D4"/>
    <w:rsid w:val="00EB4297"/>
    <w:rsid w:val="00EB42EF"/>
    <w:rsid w:val="00EB51BB"/>
    <w:rsid w:val="00EB5E15"/>
    <w:rsid w:val="00EB6416"/>
    <w:rsid w:val="00EB6D73"/>
    <w:rsid w:val="00EB6FB7"/>
    <w:rsid w:val="00EC0601"/>
    <w:rsid w:val="00EC06B4"/>
    <w:rsid w:val="00EC15A8"/>
    <w:rsid w:val="00EC2CB2"/>
    <w:rsid w:val="00EC3CAD"/>
    <w:rsid w:val="00EC48BC"/>
    <w:rsid w:val="00EC5C92"/>
    <w:rsid w:val="00EC663F"/>
    <w:rsid w:val="00EC715E"/>
    <w:rsid w:val="00EC72BE"/>
    <w:rsid w:val="00EC761C"/>
    <w:rsid w:val="00EC7763"/>
    <w:rsid w:val="00EC7DF4"/>
    <w:rsid w:val="00ED02CF"/>
    <w:rsid w:val="00ED036E"/>
    <w:rsid w:val="00ED0573"/>
    <w:rsid w:val="00ED0624"/>
    <w:rsid w:val="00ED199A"/>
    <w:rsid w:val="00ED1D98"/>
    <w:rsid w:val="00ED1DC0"/>
    <w:rsid w:val="00ED23EC"/>
    <w:rsid w:val="00ED2563"/>
    <w:rsid w:val="00ED3545"/>
    <w:rsid w:val="00ED3CC7"/>
    <w:rsid w:val="00ED3F5D"/>
    <w:rsid w:val="00ED420A"/>
    <w:rsid w:val="00ED45AD"/>
    <w:rsid w:val="00ED47BC"/>
    <w:rsid w:val="00ED77C1"/>
    <w:rsid w:val="00ED7A31"/>
    <w:rsid w:val="00EE03D4"/>
    <w:rsid w:val="00EE16F7"/>
    <w:rsid w:val="00EE1B05"/>
    <w:rsid w:val="00EE2AE2"/>
    <w:rsid w:val="00EE4005"/>
    <w:rsid w:val="00EE4147"/>
    <w:rsid w:val="00EE5841"/>
    <w:rsid w:val="00EE6DF7"/>
    <w:rsid w:val="00EE6E10"/>
    <w:rsid w:val="00EE728F"/>
    <w:rsid w:val="00EE7777"/>
    <w:rsid w:val="00EE7DA3"/>
    <w:rsid w:val="00EF0780"/>
    <w:rsid w:val="00EF07A5"/>
    <w:rsid w:val="00EF0CCF"/>
    <w:rsid w:val="00EF37CC"/>
    <w:rsid w:val="00EF3AE4"/>
    <w:rsid w:val="00EF414F"/>
    <w:rsid w:val="00EF43F3"/>
    <w:rsid w:val="00EF4637"/>
    <w:rsid w:val="00EF4B9F"/>
    <w:rsid w:val="00EF5F62"/>
    <w:rsid w:val="00EF67E9"/>
    <w:rsid w:val="00EF788C"/>
    <w:rsid w:val="00EF7918"/>
    <w:rsid w:val="00EF7A63"/>
    <w:rsid w:val="00F01CF0"/>
    <w:rsid w:val="00F02389"/>
    <w:rsid w:val="00F03767"/>
    <w:rsid w:val="00F041E3"/>
    <w:rsid w:val="00F050C1"/>
    <w:rsid w:val="00F05667"/>
    <w:rsid w:val="00F05980"/>
    <w:rsid w:val="00F06E03"/>
    <w:rsid w:val="00F06FA4"/>
    <w:rsid w:val="00F07A4E"/>
    <w:rsid w:val="00F07A77"/>
    <w:rsid w:val="00F07C30"/>
    <w:rsid w:val="00F10459"/>
    <w:rsid w:val="00F10FF3"/>
    <w:rsid w:val="00F11610"/>
    <w:rsid w:val="00F117DC"/>
    <w:rsid w:val="00F118AC"/>
    <w:rsid w:val="00F11AF6"/>
    <w:rsid w:val="00F11D82"/>
    <w:rsid w:val="00F1232C"/>
    <w:rsid w:val="00F13868"/>
    <w:rsid w:val="00F13CE1"/>
    <w:rsid w:val="00F13E43"/>
    <w:rsid w:val="00F14347"/>
    <w:rsid w:val="00F147D8"/>
    <w:rsid w:val="00F1643C"/>
    <w:rsid w:val="00F202C0"/>
    <w:rsid w:val="00F20794"/>
    <w:rsid w:val="00F2124F"/>
    <w:rsid w:val="00F22A1D"/>
    <w:rsid w:val="00F23EFC"/>
    <w:rsid w:val="00F24B02"/>
    <w:rsid w:val="00F25E7B"/>
    <w:rsid w:val="00F2620D"/>
    <w:rsid w:val="00F26519"/>
    <w:rsid w:val="00F27403"/>
    <w:rsid w:val="00F30D8B"/>
    <w:rsid w:val="00F30E58"/>
    <w:rsid w:val="00F315E2"/>
    <w:rsid w:val="00F31DF0"/>
    <w:rsid w:val="00F3204A"/>
    <w:rsid w:val="00F3206C"/>
    <w:rsid w:val="00F320AE"/>
    <w:rsid w:val="00F3278E"/>
    <w:rsid w:val="00F3297A"/>
    <w:rsid w:val="00F32D27"/>
    <w:rsid w:val="00F34594"/>
    <w:rsid w:val="00F346D6"/>
    <w:rsid w:val="00F34B79"/>
    <w:rsid w:val="00F36460"/>
    <w:rsid w:val="00F37701"/>
    <w:rsid w:val="00F37EDA"/>
    <w:rsid w:val="00F4090D"/>
    <w:rsid w:val="00F411CB"/>
    <w:rsid w:val="00F4123C"/>
    <w:rsid w:val="00F41995"/>
    <w:rsid w:val="00F42E86"/>
    <w:rsid w:val="00F4399F"/>
    <w:rsid w:val="00F43F11"/>
    <w:rsid w:val="00F45D33"/>
    <w:rsid w:val="00F45F78"/>
    <w:rsid w:val="00F46505"/>
    <w:rsid w:val="00F46CBC"/>
    <w:rsid w:val="00F47201"/>
    <w:rsid w:val="00F509B8"/>
    <w:rsid w:val="00F51034"/>
    <w:rsid w:val="00F526C5"/>
    <w:rsid w:val="00F528E3"/>
    <w:rsid w:val="00F53352"/>
    <w:rsid w:val="00F54102"/>
    <w:rsid w:val="00F54396"/>
    <w:rsid w:val="00F54665"/>
    <w:rsid w:val="00F553F1"/>
    <w:rsid w:val="00F56200"/>
    <w:rsid w:val="00F56C73"/>
    <w:rsid w:val="00F56D7D"/>
    <w:rsid w:val="00F56F82"/>
    <w:rsid w:val="00F57D6B"/>
    <w:rsid w:val="00F61453"/>
    <w:rsid w:val="00F619D4"/>
    <w:rsid w:val="00F64C3C"/>
    <w:rsid w:val="00F657FC"/>
    <w:rsid w:val="00F66D47"/>
    <w:rsid w:val="00F67537"/>
    <w:rsid w:val="00F70549"/>
    <w:rsid w:val="00F705E0"/>
    <w:rsid w:val="00F7208B"/>
    <w:rsid w:val="00F731CD"/>
    <w:rsid w:val="00F73B87"/>
    <w:rsid w:val="00F7459D"/>
    <w:rsid w:val="00F74DF1"/>
    <w:rsid w:val="00F75F01"/>
    <w:rsid w:val="00F75FD0"/>
    <w:rsid w:val="00F77CB9"/>
    <w:rsid w:val="00F804EE"/>
    <w:rsid w:val="00F80C0E"/>
    <w:rsid w:val="00F80F35"/>
    <w:rsid w:val="00F81DE0"/>
    <w:rsid w:val="00F82D54"/>
    <w:rsid w:val="00F84F1E"/>
    <w:rsid w:val="00F85205"/>
    <w:rsid w:val="00F856FE"/>
    <w:rsid w:val="00F8664F"/>
    <w:rsid w:val="00F86700"/>
    <w:rsid w:val="00F868B9"/>
    <w:rsid w:val="00F870F3"/>
    <w:rsid w:val="00F87654"/>
    <w:rsid w:val="00F87658"/>
    <w:rsid w:val="00F91436"/>
    <w:rsid w:val="00F914DF"/>
    <w:rsid w:val="00F91F51"/>
    <w:rsid w:val="00F92CAA"/>
    <w:rsid w:val="00F93A1A"/>
    <w:rsid w:val="00F93E3B"/>
    <w:rsid w:val="00F95B87"/>
    <w:rsid w:val="00F95FA9"/>
    <w:rsid w:val="00F96873"/>
    <w:rsid w:val="00F97172"/>
    <w:rsid w:val="00F97362"/>
    <w:rsid w:val="00F9737D"/>
    <w:rsid w:val="00FA095E"/>
    <w:rsid w:val="00FA0A0D"/>
    <w:rsid w:val="00FA0B12"/>
    <w:rsid w:val="00FA0F75"/>
    <w:rsid w:val="00FA288B"/>
    <w:rsid w:val="00FA2D2D"/>
    <w:rsid w:val="00FA35D4"/>
    <w:rsid w:val="00FA3609"/>
    <w:rsid w:val="00FA3975"/>
    <w:rsid w:val="00FA41C9"/>
    <w:rsid w:val="00FA45C1"/>
    <w:rsid w:val="00FA4617"/>
    <w:rsid w:val="00FA4D40"/>
    <w:rsid w:val="00FA4EA3"/>
    <w:rsid w:val="00FA51DC"/>
    <w:rsid w:val="00FA5513"/>
    <w:rsid w:val="00FA552F"/>
    <w:rsid w:val="00FA5AF4"/>
    <w:rsid w:val="00FA5C8B"/>
    <w:rsid w:val="00FA71F4"/>
    <w:rsid w:val="00FA7620"/>
    <w:rsid w:val="00FB03B1"/>
    <w:rsid w:val="00FB06E1"/>
    <w:rsid w:val="00FB115D"/>
    <w:rsid w:val="00FB1954"/>
    <w:rsid w:val="00FB2724"/>
    <w:rsid w:val="00FB2A63"/>
    <w:rsid w:val="00FB3C5D"/>
    <w:rsid w:val="00FB52B4"/>
    <w:rsid w:val="00FB53E7"/>
    <w:rsid w:val="00FB546D"/>
    <w:rsid w:val="00FB5664"/>
    <w:rsid w:val="00FB7DE5"/>
    <w:rsid w:val="00FC0047"/>
    <w:rsid w:val="00FC05EB"/>
    <w:rsid w:val="00FC1B1F"/>
    <w:rsid w:val="00FC264E"/>
    <w:rsid w:val="00FC395A"/>
    <w:rsid w:val="00FC3BED"/>
    <w:rsid w:val="00FC513B"/>
    <w:rsid w:val="00FC55B3"/>
    <w:rsid w:val="00FC5BFA"/>
    <w:rsid w:val="00FC5FFF"/>
    <w:rsid w:val="00FC7BCF"/>
    <w:rsid w:val="00FD0807"/>
    <w:rsid w:val="00FD1542"/>
    <w:rsid w:val="00FD1E1A"/>
    <w:rsid w:val="00FD20EC"/>
    <w:rsid w:val="00FD2108"/>
    <w:rsid w:val="00FD299D"/>
    <w:rsid w:val="00FD2D23"/>
    <w:rsid w:val="00FD3589"/>
    <w:rsid w:val="00FD3C2D"/>
    <w:rsid w:val="00FD44FF"/>
    <w:rsid w:val="00FD569A"/>
    <w:rsid w:val="00FD56CB"/>
    <w:rsid w:val="00FD607D"/>
    <w:rsid w:val="00FD7489"/>
    <w:rsid w:val="00FD7998"/>
    <w:rsid w:val="00FE1858"/>
    <w:rsid w:val="00FE1E27"/>
    <w:rsid w:val="00FE1E7B"/>
    <w:rsid w:val="00FE3567"/>
    <w:rsid w:val="00FE41AE"/>
    <w:rsid w:val="00FE5EC1"/>
    <w:rsid w:val="00FE6173"/>
    <w:rsid w:val="00FE6175"/>
    <w:rsid w:val="00FE6234"/>
    <w:rsid w:val="00FE6C2C"/>
    <w:rsid w:val="00FE797B"/>
    <w:rsid w:val="00FE7CDD"/>
    <w:rsid w:val="00FF0EBB"/>
    <w:rsid w:val="00FF1E93"/>
    <w:rsid w:val="00FF214E"/>
    <w:rsid w:val="00FF283A"/>
    <w:rsid w:val="00FF303C"/>
    <w:rsid w:val="00FF38F7"/>
    <w:rsid w:val="00FF413A"/>
    <w:rsid w:val="00FF479C"/>
    <w:rsid w:val="00FF4A7E"/>
    <w:rsid w:val="00FF4B29"/>
    <w:rsid w:val="00FF4BBB"/>
    <w:rsid w:val="00FF5A59"/>
    <w:rsid w:val="00FF684C"/>
    <w:rsid w:val="00FF6964"/>
    <w:rsid w:val="00FF72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C0AB8B2"/>
  <w15:chartTrackingRefBased/>
  <w15:docId w15:val="{2578BBC6-EDA9-4528-B9F9-F57FE97CF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paragraph" w:styleId="Heading2">
    <w:name w:val="heading 2"/>
    <w:basedOn w:val="Normal"/>
    <w:next w:val="Normal"/>
    <w:qFormat/>
    <w:rsid w:val="000C09D2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D33C6E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semiHidden/>
    <w:rsid w:val="00DD00C2"/>
    <w:rPr>
      <w:sz w:val="18"/>
      <w:szCs w:val="18"/>
    </w:rPr>
  </w:style>
  <w:style w:type="paragraph" w:styleId="Revision">
    <w:name w:val="Revision"/>
    <w:hidden/>
    <w:uiPriority w:val="99"/>
    <w:semiHidden/>
    <w:rsid w:val="00432D4C"/>
    <w:rPr>
      <w:kern w:val="2"/>
      <w:sz w:val="21"/>
      <w:szCs w:val="24"/>
    </w:rPr>
  </w:style>
  <w:style w:type="character" w:styleId="Hyperlink">
    <w:name w:val="Hyperlink"/>
    <w:basedOn w:val="DefaultParagraphFont"/>
    <w:rsid w:val="009805E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05E6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3A6CE5"/>
    <w:rPr>
      <w:color w:val="808080"/>
    </w:rPr>
  </w:style>
  <w:style w:type="paragraph" w:styleId="ListParagraph">
    <w:name w:val="List Paragraph"/>
    <w:basedOn w:val="Normal"/>
    <w:uiPriority w:val="34"/>
    <w:qFormat/>
    <w:rsid w:val="001F576D"/>
    <w:pPr>
      <w:ind w:left="720"/>
      <w:contextualSpacing/>
    </w:pPr>
  </w:style>
  <w:style w:type="character" w:styleId="FollowedHyperlink">
    <w:name w:val="FollowedHyperlink"/>
    <w:basedOn w:val="DefaultParagraphFont"/>
    <w:rsid w:val="00E073A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4241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818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05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gif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964</TotalTime>
  <Pages>19</Pages>
  <Words>3643</Words>
  <Characters>20767</Characters>
  <Application>Microsoft Office Word</Application>
  <DocSecurity>0</DocSecurity>
  <Lines>173</Lines>
  <Paragraphs>48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junx.zju.edu.cn</Company>
  <LinksUpToDate>false</LinksUpToDate>
  <CharactersWithSpaces>24362</CharactersWithSpaces>
  <SharedDoc>false</SharedDoc>
  <HLinks>
    <vt:vector size="12" baseType="variant">
      <vt:variant>
        <vt:i4>8323124</vt:i4>
      </vt:variant>
      <vt:variant>
        <vt:i4>3</vt:i4>
      </vt:variant>
      <vt:variant>
        <vt:i4>0</vt:i4>
      </vt:variant>
      <vt:variant>
        <vt:i4>5</vt:i4>
      </vt:variant>
      <vt:variant>
        <vt:lpwstr>https://www.adobe.com/creativecloud/file-types/image/raster/jpeg-file.html</vt:lpwstr>
      </vt:variant>
      <vt:variant>
        <vt:lpwstr/>
      </vt:variant>
      <vt:variant>
        <vt:i4>6422629</vt:i4>
      </vt:variant>
      <vt:variant>
        <vt:i4>0</vt:i4>
      </vt:variant>
      <vt:variant>
        <vt:i4>0</vt:i4>
      </vt:variant>
      <vt:variant>
        <vt:i4>5</vt:i4>
      </vt:variant>
      <vt:variant>
        <vt:lpwstr>https://www.javatpoint.com/huffman-coding-java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junx</dc:creator>
  <cp:keywords/>
  <cp:lastModifiedBy>Raymond Sidharta</cp:lastModifiedBy>
  <cp:revision>627</cp:revision>
  <dcterms:created xsi:type="dcterms:W3CDTF">2023-05-01T15:09:00Z</dcterms:created>
  <dcterms:modified xsi:type="dcterms:W3CDTF">2023-05-02T17:08:00Z</dcterms:modified>
</cp:coreProperties>
</file>